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AD4E5" w14:textId="77777777" w:rsidR="0046656C" w:rsidRPr="009F224B" w:rsidRDefault="0046656C" w:rsidP="0046656C">
      <w:pPr>
        <w:spacing w:line="480" w:lineRule="auto"/>
        <w:jc w:val="center"/>
        <w:rPr>
          <w:rFonts w:ascii="Times New Roman" w:eastAsia="Times New Roman" w:hAnsi="Times New Roman" w:cs="Times New Roman"/>
          <w:sz w:val="32"/>
          <w:szCs w:val="32"/>
        </w:rPr>
      </w:pPr>
    </w:p>
    <w:p w14:paraId="26EBB818" w14:textId="77777777" w:rsidR="0046656C" w:rsidRPr="009F224B" w:rsidRDefault="0046656C" w:rsidP="0046656C">
      <w:pPr>
        <w:spacing w:line="480" w:lineRule="auto"/>
        <w:jc w:val="center"/>
        <w:rPr>
          <w:rFonts w:ascii="Times New Roman" w:eastAsia="Times New Roman" w:hAnsi="Times New Roman" w:cs="Times New Roman"/>
          <w:sz w:val="32"/>
          <w:szCs w:val="32"/>
        </w:rPr>
      </w:pPr>
    </w:p>
    <w:p w14:paraId="0DE45A08" w14:textId="2FE1549B" w:rsidR="0046656C" w:rsidRPr="009F224B" w:rsidRDefault="0046656C" w:rsidP="0046656C">
      <w:pPr>
        <w:spacing w:line="480" w:lineRule="auto"/>
        <w:jc w:val="center"/>
        <w:rPr>
          <w:rFonts w:ascii="Times New Roman" w:eastAsia="Times New Roman" w:hAnsi="Times New Roman" w:cs="Times New Roman"/>
          <w:sz w:val="32"/>
          <w:szCs w:val="32"/>
        </w:rPr>
      </w:pPr>
    </w:p>
    <w:p w14:paraId="41591B81" w14:textId="6B808952" w:rsidR="00F1643E" w:rsidRPr="009F224B" w:rsidRDefault="00B4544A" w:rsidP="0046656C">
      <w:pPr>
        <w:spacing w:line="480" w:lineRule="auto"/>
        <w:jc w:val="center"/>
        <w:rPr>
          <w:rFonts w:ascii="Times New Roman" w:eastAsia="Times New Roman" w:hAnsi="Times New Roman" w:cs="Times New Roman"/>
        </w:rPr>
      </w:pPr>
      <w:r w:rsidRPr="009F224B">
        <w:rPr>
          <w:rFonts w:ascii="Times New Roman" w:eastAsia="Times New Roman" w:hAnsi="Times New Roman" w:cs="Times New Roman"/>
        </w:rPr>
        <w:t>D</w:t>
      </w:r>
      <w:r w:rsidR="001A1B06" w:rsidRPr="009F224B">
        <w:rPr>
          <w:rFonts w:ascii="Times New Roman" w:eastAsia="Times New Roman" w:hAnsi="Times New Roman" w:cs="Times New Roman"/>
        </w:rPr>
        <w:t xml:space="preserve">evelopment and validation of </w:t>
      </w:r>
      <w:r w:rsidR="003751EE" w:rsidRPr="009F224B">
        <w:rPr>
          <w:rFonts w:ascii="Times New Roman" w:eastAsia="Times New Roman" w:hAnsi="Times New Roman" w:cs="Times New Roman"/>
        </w:rPr>
        <w:t>a DIY profiling float</w:t>
      </w:r>
      <w:r w:rsidR="0046656C" w:rsidRPr="009F224B">
        <w:rPr>
          <w:rFonts w:ascii="Times New Roman" w:eastAsia="Times New Roman" w:hAnsi="Times New Roman" w:cs="Times New Roman"/>
        </w:rPr>
        <w:t xml:space="preserve"> </w:t>
      </w:r>
      <w:r w:rsidR="00A745F9" w:rsidRPr="009F224B">
        <w:rPr>
          <w:rFonts w:ascii="Times New Roman" w:eastAsia="Times New Roman" w:hAnsi="Times New Roman" w:cs="Times New Roman"/>
        </w:rPr>
        <w:t xml:space="preserve">for </w:t>
      </w:r>
      <w:r w:rsidRPr="009F224B">
        <w:rPr>
          <w:rFonts w:ascii="Times New Roman" w:eastAsia="Times New Roman" w:hAnsi="Times New Roman" w:cs="Times New Roman"/>
        </w:rPr>
        <w:t xml:space="preserve">indirect determination of salinity </w:t>
      </w:r>
    </w:p>
    <w:p w14:paraId="3BF6BC50" w14:textId="77777777" w:rsidR="003751EE" w:rsidRPr="009F224B" w:rsidRDefault="003751EE" w:rsidP="00217B1C">
      <w:pPr>
        <w:spacing w:line="480" w:lineRule="auto"/>
        <w:rPr>
          <w:rFonts w:ascii="Times New Roman" w:eastAsia="Times New Roman" w:hAnsi="Times New Roman" w:cs="Times New Roman"/>
        </w:rPr>
      </w:pPr>
    </w:p>
    <w:p w14:paraId="50033B16" w14:textId="47D4652E" w:rsidR="003751EE" w:rsidRPr="009F224B" w:rsidRDefault="003751EE" w:rsidP="0046656C">
      <w:pPr>
        <w:spacing w:line="480" w:lineRule="auto"/>
        <w:jc w:val="center"/>
        <w:rPr>
          <w:rFonts w:ascii="Times New Roman" w:eastAsia="Times New Roman" w:hAnsi="Times New Roman" w:cs="Times New Roman"/>
          <w:vertAlign w:val="superscript"/>
        </w:rPr>
      </w:pPr>
      <w:r w:rsidRPr="009F224B">
        <w:rPr>
          <w:rFonts w:ascii="Times New Roman" w:eastAsia="Times New Roman" w:hAnsi="Times New Roman" w:cs="Times New Roman"/>
        </w:rPr>
        <w:t>Caleb Flaim</w:t>
      </w:r>
      <w:r w:rsidRPr="009F224B">
        <w:rPr>
          <w:rFonts w:ascii="Times New Roman" w:eastAsia="Times New Roman" w:hAnsi="Times New Roman" w:cs="Times New Roman"/>
          <w:vertAlign w:val="superscript"/>
        </w:rPr>
        <w:t>1</w:t>
      </w:r>
    </w:p>
    <w:p w14:paraId="0D986CB3" w14:textId="2F7C4BE0" w:rsidR="0046656C" w:rsidRPr="009F224B" w:rsidRDefault="00000000" w:rsidP="0046656C">
      <w:pPr>
        <w:spacing w:line="480" w:lineRule="auto"/>
        <w:jc w:val="center"/>
        <w:rPr>
          <w:rFonts w:ascii="Times New Roman" w:eastAsia="Times New Roman" w:hAnsi="Times New Roman" w:cs="Times New Roman"/>
        </w:rPr>
      </w:pPr>
      <w:hyperlink r:id="rId8" w:history="1">
        <w:r w:rsidR="0046656C" w:rsidRPr="009F224B">
          <w:rPr>
            <w:rStyle w:val="Hyperlink"/>
            <w:rFonts w:ascii="Times New Roman" w:eastAsia="Times New Roman" w:hAnsi="Times New Roman" w:cs="Times New Roman"/>
          </w:rPr>
          <w:t>cflaim@uw.edu</w:t>
        </w:r>
      </w:hyperlink>
    </w:p>
    <w:p w14:paraId="26FE9D60" w14:textId="6D3B9BF8" w:rsidR="003751EE" w:rsidRPr="009F224B" w:rsidRDefault="003751EE" w:rsidP="0046656C">
      <w:pPr>
        <w:spacing w:line="480" w:lineRule="auto"/>
        <w:jc w:val="center"/>
        <w:rPr>
          <w:rFonts w:ascii="Times New Roman" w:eastAsia="Times New Roman" w:hAnsi="Times New Roman" w:cs="Times New Roman"/>
        </w:rPr>
      </w:pPr>
      <w:r w:rsidRPr="009F224B">
        <w:rPr>
          <w:rFonts w:ascii="Times New Roman" w:eastAsia="Times New Roman" w:hAnsi="Times New Roman" w:cs="Times New Roman"/>
          <w:vertAlign w:val="superscript"/>
        </w:rPr>
        <w:t>1</w:t>
      </w:r>
      <w:r w:rsidRPr="009F224B">
        <w:rPr>
          <w:rFonts w:ascii="Times New Roman" w:eastAsia="Times New Roman" w:hAnsi="Times New Roman" w:cs="Times New Roman"/>
        </w:rPr>
        <w:t xml:space="preserve">University of Washington, School of Oceanography </w:t>
      </w:r>
    </w:p>
    <w:p w14:paraId="10E83250" w14:textId="77777777" w:rsidR="003751EE" w:rsidRPr="009F224B" w:rsidRDefault="003751EE" w:rsidP="0046656C">
      <w:pPr>
        <w:spacing w:line="480" w:lineRule="auto"/>
        <w:jc w:val="center"/>
        <w:rPr>
          <w:rFonts w:ascii="Times New Roman" w:eastAsia="Times New Roman" w:hAnsi="Times New Roman" w:cs="Times New Roman"/>
        </w:rPr>
      </w:pPr>
    </w:p>
    <w:p w14:paraId="059826EC" w14:textId="34168970" w:rsidR="003751EE" w:rsidRPr="009F224B" w:rsidRDefault="00DB6FF4" w:rsidP="0046656C">
      <w:pPr>
        <w:spacing w:line="480" w:lineRule="auto"/>
        <w:jc w:val="center"/>
        <w:rPr>
          <w:rFonts w:ascii="Times New Roman" w:eastAsia="Times New Roman" w:hAnsi="Times New Roman" w:cs="Times New Roman"/>
        </w:rPr>
      </w:pPr>
      <w:r>
        <w:rPr>
          <w:rFonts w:ascii="Times New Roman" w:eastAsia="Times New Roman" w:hAnsi="Times New Roman" w:cs="Times New Roman"/>
        </w:rPr>
        <w:t>17</w:t>
      </w:r>
      <w:r w:rsidR="003751EE" w:rsidRPr="009F224B">
        <w:rPr>
          <w:rFonts w:ascii="Times New Roman" w:eastAsia="Times New Roman" w:hAnsi="Times New Roman" w:cs="Times New Roman"/>
        </w:rPr>
        <w:t xml:space="preserve"> </w:t>
      </w:r>
      <w:r>
        <w:rPr>
          <w:rFonts w:ascii="Times New Roman" w:eastAsia="Times New Roman" w:hAnsi="Times New Roman" w:cs="Times New Roman"/>
        </w:rPr>
        <w:t>November</w:t>
      </w:r>
      <w:r w:rsidR="003751EE" w:rsidRPr="009F224B">
        <w:rPr>
          <w:rFonts w:ascii="Times New Roman" w:eastAsia="Times New Roman" w:hAnsi="Times New Roman" w:cs="Times New Roman"/>
        </w:rPr>
        <w:t xml:space="preserve"> 2023</w:t>
      </w:r>
    </w:p>
    <w:p w14:paraId="6A9FE418" w14:textId="77777777" w:rsidR="0046656C" w:rsidRPr="009F224B" w:rsidRDefault="0046656C" w:rsidP="0046656C">
      <w:pPr>
        <w:spacing w:line="480" w:lineRule="auto"/>
        <w:jc w:val="center"/>
        <w:rPr>
          <w:rFonts w:ascii="Times New Roman" w:eastAsia="Times New Roman" w:hAnsi="Times New Roman" w:cs="Times New Roman"/>
        </w:rPr>
      </w:pPr>
    </w:p>
    <w:p w14:paraId="4BFCE223" w14:textId="77777777" w:rsidR="0046656C" w:rsidRPr="009F224B" w:rsidRDefault="0046656C" w:rsidP="0046656C">
      <w:pPr>
        <w:spacing w:line="480" w:lineRule="auto"/>
        <w:jc w:val="center"/>
        <w:rPr>
          <w:rFonts w:ascii="Times New Roman" w:eastAsia="Times New Roman" w:hAnsi="Times New Roman" w:cs="Times New Roman"/>
        </w:rPr>
      </w:pPr>
    </w:p>
    <w:p w14:paraId="16F1563A" w14:textId="77777777" w:rsidR="0046656C" w:rsidRPr="009F224B" w:rsidRDefault="0046656C" w:rsidP="0046656C">
      <w:pPr>
        <w:spacing w:line="480" w:lineRule="auto"/>
        <w:jc w:val="center"/>
        <w:rPr>
          <w:rFonts w:ascii="Times New Roman" w:eastAsia="Times New Roman" w:hAnsi="Times New Roman" w:cs="Times New Roman"/>
        </w:rPr>
      </w:pPr>
    </w:p>
    <w:p w14:paraId="59EC55B4" w14:textId="77777777" w:rsidR="0046656C" w:rsidRPr="009F224B" w:rsidRDefault="0046656C" w:rsidP="0046656C">
      <w:pPr>
        <w:spacing w:line="480" w:lineRule="auto"/>
        <w:jc w:val="center"/>
        <w:rPr>
          <w:rFonts w:ascii="Times New Roman" w:eastAsia="Times New Roman" w:hAnsi="Times New Roman" w:cs="Times New Roman"/>
        </w:rPr>
      </w:pPr>
    </w:p>
    <w:p w14:paraId="7DF5FB7D" w14:textId="74D26EEE" w:rsidR="00FF43E8" w:rsidRPr="009F224B" w:rsidRDefault="0046656C">
      <w:pPr>
        <w:rPr>
          <w:rFonts w:ascii="Times New Roman" w:eastAsia="Times New Roman" w:hAnsi="Times New Roman" w:cs="Times New Roman"/>
        </w:rPr>
      </w:pPr>
      <w:r w:rsidRPr="009F224B">
        <w:rPr>
          <w:rFonts w:ascii="Times New Roman" w:eastAsia="Times New Roman" w:hAnsi="Times New Roman" w:cs="Times New Roman"/>
          <w:b/>
          <w:bCs/>
        </w:rPr>
        <w:t xml:space="preserve">Key words: </w:t>
      </w:r>
      <w:r w:rsidR="00E408FF">
        <w:rPr>
          <w:rFonts w:ascii="Times New Roman" w:eastAsia="Times New Roman" w:hAnsi="Times New Roman" w:cs="Times New Roman"/>
        </w:rPr>
        <w:t>profiling float</w:t>
      </w:r>
      <w:r w:rsidR="00A745F9" w:rsidRPr="009F224B">
        <w:rPr>
          <w:rFonts w:ascii="Times New Roman" w:eastAsia="Times New Roman" w:hAnsi="Times New Roman" w:cs="Times New Roman"/>
        </w:rPr>
        <w:t xml:space="preserve">, </w:t>
      </w:r>
      <w:r w:rsidR="00E15539" w:rsidRPr="009F224B">
        <w:rPr>
          <w:rFonts w:ascii="Times New Roman" w:eastAsia="Times New Roman" w:hAnsi="Times New Roman" w:cs="Times New Roman"/>
        </w:rPr>
        <w:t>low-cost</w:t>
      </w:r>
      <w:r w:rsidR="00A745F9" w:rsidRPr="009F224B">
        <w:rPr>
          <w:rFonts w:ascii="Times New Roman" w:eastAsia="Times New Roman" w:hAnsi="Times New Roman" w:cs="Times New Roman"/>
        </w:rPr>
        <w:t xml:space="preserve">, </w:t>
      </w:r>
      <w:r w:rsidR="00E408FF">
        <w:rPr>
          <w:rFonts w:ascii="Times New Roman" w:eastAsia="Times New Roman" w:hAnsi="Times New Roman" w:cs="Times New Roman"/>
        </w:rPr>
        <w:t>salinity</w:t>
      </w:r>
    </w:p>
    <w:p w14:paraId="61113810" w14:textId="3A96C10D" w:rsidR="0046656C" w:rsidRPr="009F224B" w:rsidRDefault="00FF43E8">
      <w:pPr>
        <w:rPr>
          <w:rFonts w:ascii="Times New Roman" w:eastAsia="Times New Roman" w:hAnsi="Times New Roman" w:cs="Times New Roman"/>
        </w:rPr>
      </w:pPr>
      <w:r w:rsidRPr="009F224B">
        <w:rPr>
          <w:rFonts w:ascii="Times New Roman" w:eastAsia="Times New Roman" w:hAnsi="Times New Roman" w:cs="Times New Roman"/>
          <w:b/>
          <w:bCs/>
        </w:rPr>
        <w:t>Running header:</w:t>
      </w:r>
      <w:r w:rsidRPr="009F224B">
        <w:rPr>
          <w:rFonts w:ascii="Times New Roman" w:eastAsia="Times New Roman" w:hAnsi="Times New Roman" w:cs="Times New Roman"/>
        </w:rPr>
        <w:t xml:space="preserve"> </w:t>
      </w:r>
      <w:proofErr w:type="spellStart"/>
      <w:r w:rsidRPr="009F224B">
        <w:rPr>
          <w:rFonts w:ascii="Times New Roman" w:eastAsia="Times New Roman" w:hAnsi="Times New Roman" w:cs="Times New Roman"/>
        </w:rPr>
        <w:t>openFloat</w:t>
      </w:r>
      <w:proofErr w:type="spellEnd"/>
      <w:r w:rsidRPr="009F224B">
        <w:rPr>
          <w:rFonts w:ascii="Times New Roman" w:eastAsia="Times New Roman" w:hAnsi="Times New Roman" w:cs="Times New Roman"/>
        </w:rPr>
        <w:t xml:space="preserve"> proposal</w:t>
      </w:r>
      <w:r w:rsidR="0046656C" w:rsidRPr="009F224B">
        <w:rPr>
          <w:rFonts w:ascii="Times New Roman" w:eastAsia="Times New Roman" w:hAnsi="Times New Roman" w:cs="Times New Roman"/>
        </w:rPr>
        <w:br w:type="page"/>
      </w:r>
    </w:p>
    <w:p w14:paraId="352CF3F0" w14:textId="4E68352C" w:rsidR="003751EE" w:rsidRPr="009F224B" w:rsidRDefault="003751EE" w:rsidP="003751EE">
      <w:pPr>
        <w:spacing w:line="480" w:lineRule="auto"/>
        <w:rPr>
          <w:rFonts w:ascii="Times New Roman" w:hAnsi="Times New Roman" w:cs="Times New Roman"/>
          <w:b/>
          <w:bCs/>
        </w:rPr>
      </w:pPr>
      <w:r w:rsidRPr="009F224B">
        <w:rPr>
          <w:rFonts w:ascii="Times New Roman" w:hAnsi="Times New Roman" w:cs="Times New Roman"/>
          <w:b/>
          <w:bCs/>
        </w:rPr>
        <w:lastRenderedPageBreak/>
        <w:t>Project summary</w:t>
      </w:r>
    </w:p>
    <w:p w14:paraId="1A985CA0" w14:textId="7BEBD451" w:rsidR="008E18F9" w:rsidRDefault="00B4544A" w:rsidP="003751EE">
      <w:pPr>
        <w:spacing w:line="480" w:lineRule="auto"/>
        <w:rPr>
          <w:rFonts w:ascii="Times New Roman" w:hAnsi="Times New Roman" w:cs="Times New Roman"/>
        </w:rPr>
      </w:pPr>
      <w:r w:rsidRPr="009F224B">
        <w:rPr>
          <w:rFonts w:ascii="Times New Roman" w:hAnsi="Times New Roman" w:cs="Times New Roman"/>
          <w:color w:val="000000"/>
          <w:kern w:val="0"/>
        </w:rPr>
        <w:t>Ocean salinity, a measure of salt concentration in seawater, is a key variable influencing water density and controls important processes like mixing and stratification. Temporal and spatial salinity variability is high in dynamic coastal systems like Puget Sound, which can present a challenge for salinity measurements. Salinity is typically measured using conductivity cells – a sensor that measures electrical current through seawater – deployed on ship-based CTDs, spatially-limited moorings, or costly AUVs</w:t>
      </w:r>
      <w:r w:rsidR="00DF1A53">
        <w:rPr>
          <w:rFonts w:ascii="Times New Roman" w:hAnsi="Times New Roman" w:cs="Times New Roman"/>
          <w:color w:val="000000"/>
          <w:kern w:val="0"/>
        </w:rPr>
        <w:t>.</w:t>
      </w:r>
      <w:r w:rsidR="005C48CF">
        <w:rPr>
          <w:rFonts w:ascii="Times New Roman" w:hAnsi="Times New Roman" w:cs="Times New Roman"/>
          <w:color w:val="000000"/>
          <w:kern w:val="0"/>
        </w:rPr>
        <w:t xml:space="preserve"> </w:t>
      </w:r>
      <w:r w:rsidR="00DF1A53">
        <w:rPr>
          <w:rFonts w:ascii="Times New Roman" w:hAnsi="Times New Roman" w:cs="Times New Roman"/>
          <w:color w:val="000000"/>
          <w:kern w:val="0"/>
        </w:rPr>
        <w:t>T</w:t>
      </w:r>
      <w:r w:rsidR="005C48CF">
        <w:rPr>
          <w:rFonts w:ascii="Times New Roman" w:hAnsi="Times New Roman" w:cs="Times New Roman"/>
          <w:color w:val="000000"/>
          <w:kern w:val="0"/>
        </w:rPr>
        <w:t>hese sensors</w:t>
      </w:r>
      <w:r w:rsidRPr="009F224B">
        <w:rPr>
          <w:rFonts w:ascii="Times New Roman" w:hAnsi="Times New Roman" w:cs="Times New Roman"/>
          <w:color w:val="000000"/>
          <w:kern w:val="0"/>
        </w:rPr>
        <w:t xml:space="preserve"> can have limited long-term stability. This project, therefore, proposes the development of a cost-efficient DIY profiling float for salinity estimation by way of back-calculation from the TEOS-10 equation of state of seawater through known float properties – density </w:t>
      </w:r>
      <w:r w:rsidR="005C48CF">
        <w:rPr>
          <w:rFonts w:ascii="Times New Roman" w:hAnsi="Times New Roman" w:cs="Times New Roman"/>
          <w:color w:val="000000"/>
          <w:kern w:val="0"/>
        </w:rPr>
        <w:t>at</w:t>
      </w:r>
      <w:r w:rsidRPr="009F224B">
        <w:rPr>
          <w:rFonts w:ascii="Times New Roman" w:hAnsi="Times New Roman" w:cs="Times New Roman"/>
          <w:color w:val="000000"/>
          <w:kern w:val="0"/>
        </w:rPr>
        <w:t xml:space="preserve"> neutral buoyancy</w:t>
      </w:r>
      <w:r w:rsidR="005C48CF">
        <w:rPr>
          <w:rFonts w:ascii="Times New Roman" w:hAnsi="Times New Roman" w:cs="Times New Roman"/>
          <w:color w:val="000000"/>
          <w:kern w:val="0"/>
        </w:rPr>
        <w:t xml:space="preserve"> which equals surrounding seawater density</w:t>
      </w:r>
      <w:r w:rsidRPr="009F224B">
        <w:rPr>
          <w:rFonts w:ascii="Times New Roman" w:hAnsi="Times New Roman" w:cs="Times New Roman"/>
          <w:color w:val="000000"/>
          <w:kern w:val="0"/>
        </w:rPr>
        <w:t xml:space="preserve"> – and the in-situ measurement of pressure and temperature. This project aims to develop and validate a cost-effective profiling float from common materials with the potential to increase data resolution in spatially and temporally dynamic estuary systems. The float will be deployed alongside a </w:t>
      </w:r>
      <w:proofErr w:type="spellStart"/>
      <w:r w:rsidR="00BA4096">
        <w:rPr>
          <w:rFonts w:ascii="Times New Roman" w:hAnsi="Times New Roman" w:cs="Times New Roman"/>
          <w:color w:val="000000"/>
          <w:kern w:val="0"/>
        </w:rPr>
        <w:t>SeaGlider</w:t>
      </w:r>
      <w:commentRangeStart w:id="0"/>
      <w:proofErr w:type="spellEnd"/>
      <w:r w:rsidRPr="009F224B">
        <w:rPr>
          <w:rFonts w:ascii="Times New Roman" w:hAnsi="Times New Roman" w:cs="Times New Roman"/>
          <w:color w:val="000000"/>
          <w:kern w:val="0"/>
        </w:rPr>
        <w:t xml:space="preserve"> in </w:t>
      </w:r>
      <w:proofErr w:type="spellStart"/>
      <w:r w:rsidRPr="009F224B">
        <w:rPr>
          <w:rFonts w:ascii="Times New Roman" w:hAnsi="Times New Roman" w:cs="Times New Roman"/>
          <w:color w:val="000000"/>
          <w:kern w:val="0"/>
        </w:rPr>
        <w:t>Colvos</w:t>
      </w:r>
      <w:proofErr w:type="spellEnd"/>
      <w:r w:rsidRPr="009F224B">
        <w:rPr>
          <w:rFonts w:ascii="Times New Roman" w:hAnsi="Times New Roman" w:cs="Times New Roman"/>
          <w:color w:val="000000"/>
          <w:kern w:val="0"/>
        </w:rPr>
        <w:t xml:space="preserve"> Passage</w:t>
      </w:r>
      <w:commentRangeEnd w:id="0"/>
      <w:r w:rsidR="00E1071A">
        <w:rPr>
          <w:rStyle w:val="CommentReference"/>
        </w:rPr>
        <w:commentReference w:id="0"/>
      </w:r>
      <w:r w:rsidRPr="009F224B">
        <w:rPr>
          <w:rFonts w:ascii="Times New Roman" w:hAnsi="Times New Roman" w:cs="Times New Roman"/>
          <w:color w:val="000000"/>
          <w:kern w:val="0"/>
        </w:rPr>
        <w:t xml:space="preserve">, WA, for data validation. </w:t>
      </w:r>
      <w:proofErr w:type="spellStart"/>
      <w:r w:rsidRPr="009F224B">
        <w:rPr>
          <w:rFonts w:ascii="Times New Roman" w:hAnsi="Times New Roman" w:cs="Times New Roman"/>
          <w:color w:val="000000"/>
          <w:kern w:val="0"/>
        </w:rPr>
        <w:t>Colvos</w:t>
      </w:r>
      <w:proofErr w:type="spellEnd"/>
      <w:r w:rsidRPr="009F224B">
        <w:rPr>
          <w:rFonts w:ascii="Times New Roman" w:hAnsi="Times New Roman" w:cs="Times New Roman"/>
          <w:color w:val="000000"/>
          <w:kern w:val="0"/>
        </w:rPr>
        <w:t xml:space="preserve"> Passage experiences high levels of mixing due to local bathymetry and poses as a unique validation site since there is limited spatial variability, making cross-comparison of instruments easier. This ensures similar measurements </w:t>
      </w:r>
      <w:r w:rsidR="00DF1A53">
        <w:rPr>
          <w:rFonts w:ascii="Times New Roman" w:hAnsi="Times New Roman" w:cs="Times New Roman"/>
          <w:color w:val="000000"/>
          <w:kern w:val="0"/>
        </w:rPr>
        <w:t xml:space="preserve">are </w:t>
      </w:r>
      <w:r w:rsidRPr="009F224B">
        <w:rPr>
          <w:rFonts w:ascii="Times New Roman" w:hAnsi="Times New Roman" w:cs="Times New Roman"/>
          <w:color w:val="000000"/>
          <w:kern w:val="0"/>
        </w:rPr>
        <w:t xml:space="preserve">made by the </w:t>
      </w:r>
      <w:proofErr w:type="spellStart"/>
      <w:r w:rsidR="00BA4096">
        <w:rPr>
          <w:rFonts w:ascii="Times New Roman" w:hAnsi="Times New Roman" w:cs="Times New Roman"/>
          <w:color w:val="000000"/>
          <w:kern w:val="0"/>
        </w:rPr>
        <w:t>SeaGlider</w:t>
      </w:r>
      <w:proofErr w:type="spellEnd"/>
      <w:r w:rsidRPr="009F224B">
        <w:rPr>
          <w:rFonts w:ascii="Times New Roman" w:hAnsi="Times New Roman" w:cs="Times New Roman"/>
          <w:color w:val="000000"/>
          <w:kern w:val="0"/>
        </w:rPr>
        <w:t xml:space="preserve"> and proposed float to determine the float’s salinity estimation accuracy compared to an industry-standard method for measuring salinity.  </w:t>
      </w:r>
    </w:p>
    <w:p w14:paraId="2E5702BC" w14:textId="42413A35" w:rsidR="008E18F9" w:rsidRPr="009F224B" w:rsidRDefault="008E18F9" w:rsidP="008E18F9">
      <w:pPr>
        <w:rPr>
          <w:rFonts w:ascii="Times New Roman" w:hAnsi="Times New Roman" w:cs="Times New Roman"/>
        </w:rPr>
      </w:pPr>
      <w:r>
        <w:rPr>
          <w:rFonts w:ascii="Times New Roman" w:hAnsi="Times New Roman" w:cs="Times New Roman"/>
        </w:rPr>
        <w:br w:type="page"/>
      </w:r>
    </w:p>
    <w:p w14:paraId="6FCAE88A" w14:textId="63935A8E" w:rsidR="003751EE" w:rsidRDefault="003751EE" w:rsidP="003751EE">
      <w:pPr>
        <w:spacing w:line="480" w:lineRule="auto"/>
        <w:rPr>
          <w:rFonts w:ascii="Times New Roman" w:hAnsi="Times New Roman" w:cs="Times New Roman"/>
          <w:b/>
          <w:bCs/>
        </w:rPr>
      </w:pPr>
      <w:r w:rsidRPr="009F224B">
        <w:rPr>
          <w:rFonts w:ascii="Times New Roman" w:hAnsi="Times New Roman" w:cs="Times New Roman"/>
          <w:b/>
          <w:bCs/>
        </w:rPr>
        <w:lastRenderedPageBreak/>
        <w:t>Introduction</w:t>
      </w:r>
    </w:p>
    <w:p w14:paraId="4FC47BDE" w14:textId="00116206" w:rsidR="00203C1C" w:rsidRDefault="00323D63" w:rsidP="00952D45">
      <w:pPr>
        <w:spacing w:line="480" w:lineRule="auto"/>
        <w:rPr>
          <w:rFonts w:ascii="Times New Roman" w:hAnsi="Times New Roman" w:cs="Times New Roman"/>
          <w:color w:val="000000"/>
          <w:kern w:val="0"/>
        </w:rPr>
      </w:pPr>
      <w:r w:rsidRPr="009F224B">
        <w:rPr>
          <w:rFonts w:ascii="Times New Roman" w:hAnsi="Times New Roman" w:cs="Times New Roman"/>
          <w:color w:val="000000"/>
          <w:kern w:val="0"/>
        </w:rPr>
        <w:t>Ocean salinity, a measure of salt concentration in seawater, is a key variable influencing water density and controls important processes</w:t>
      </w:r>
      <w:r w:rsidR="00203C1C">
        <w:rPr>
          <w:rFonts w:ascii="Times New Roman" w:hAnsi="Times New Roman" w:cs="Times New Roman"/>
          <w:color w:val="000000"/>
          <w:kern w:val="0"/>
        </w:rPr>
        <w:t>,</w:t>
      </w:r>
      <w:r w:rsidRPr="009F224B">
        <w:rPr>
          <w:rFonts w:ascii="Times New Roman" w:hAnsi="Times New Roman" w:cs="Times New Roman"/>
          <w:color w:val="000000"/>
          <w:kern w:val="0"/>
        </w:rPr>
        <w:t xml:space="preserve"> like mixing and stratification.</w:t>
      </w:r>
      <w:r>
        <w:rPr>
          <w:rFonts w:ascii="Times New Roman" w:hAnsi="Times New Roman" w:cs="Times New Roman"/>
          <w:color w:val="000000"/>
          <w:kern w:val="0"/>
        </w:rPr>
        <w:t xml:space="preserve"> </w:t>
      </w:r>
      <w:r w:rsidR="00AC3A23">
        <w:rPr>
          <w:rFonts w:ascii="Times New Roman" w:hAnsi="Times New Roman" w:cs="Times New Roman"/>
          <w:color w:val="000000"/>
          <w:kern w:val="0"/>
        </w:rPr>
        <w:t>For most of oceanographic history, s</w:t>
      </w:r>
      <w:r w:rsidR="00061CC7">
        <w:rPr>
          <w:rFonts w:ascii="Times New Roman" w:hAnsi="Times New Roman" w:cs="Times New Roman"/>
          <w:color w:val="000000"/>
          <w:kern w:val="0"/>
        </w:rPr>
        <w:t xml:space="preserve">alinity was determined by taking the ratio of dry salt to evaporated water (e.g., grams of salt per kilogram of evaporated seawater) or though Knudsen titrations (Cox, 1963). These methods require </w:t>
      </w:r>
      <w:r w:rsidR="00A5773F">
        <w:rPr>
          <w:rFonts w:ascii="Times New Roman" w:hAnsi="Times New Roman" w:cs="Times New Roman"/>
          <w:color w:val="000000"/>
          <w:kern w:val="0"/>
        </w:rPr>
        <w:t xml:space="preserve">many liters of </w:t>
      </w:r>
      <w:r w:rsidR="00061CC7">
        <w:rPr>
          <w:rFonts w:ascii="Times New Roman" w:hAnsi="Times New Roman" w:cs="Times New Roman"/>
          <w:color w:val="000000"/>
          <w:kern w:val="0"/>
        </w:rPr>
        <w:t xml:space="preserve">bottle samples to be </w:t>
      </w:r>
      <w:r w:rsidR="00F7291F">
        <w:rPr>
          <w:rFonts w:ascii="Times New Roman" w:hAnsi="Times New Roman" w:cs="Times New Roman"/>
          <w:color w:val="000000"/>
          <w:kern w:val="0"/>
        </w:rPr>
        <w:t xml:space="preserve">analyzed at sea or </w:t>
      </w:r>
      <w:r w:rsidR="00061CC7">
        <w:rPr>
          <w:rFonts w:ascii="Times New Roman" w:hAnsi="Times New Roman" w:cs="Times New Roman"/>
          <w:color w:val="000000"/>
          <w:kern w:val="0"/>
        </w:rPr>
        <w:t>stored and transported for laboratory analysis</w:t>
      </w:r>
      <w:r w:rsidR="00F7291F">
        <w:rPr>
          <w:rFonts w:ascii="Times New Roman" w:hAnsi="Times New Roman" w:cs="Times New Roman"/>
          <w:color w:val="000000"/>
          <w:kern w:val="0"/>
        </w:rPr>
        <w:t>.</w:t>
      </w:r>
      <w:r w:rsidR="00AC65B3">
        <w:rPr>
          <w:rFonts w:ascii="Times New Roman" w:hAnsi="Times New Roman" w:cs="Times New Roman"/>
          <w:color w:val="000000"/>
          <w:kern w:val="0"/>
        </w:rPr>
        <w:t xml:space="preserve"> </w:t>
      </w:r>
      <w:r w:rsidR="00F7291F">
        <w:rPr>
          <w:rFonts w:ascii="Times New Roman" w:hAnsi="Times New Roman" w:cs="Times New Roman"/>
          <w:color w:val="000000"/>
          <w:kern w:val="0"/>
        </w:rPr>
        <w:t xml:space="preserve">The Knudsen titrations are historically </w:t>
      </w:r>
      <w:r w:rsidR="00AC65B3">
        <w:rPr>
          <w:rFonts w:ascii="Times New Roman" w:hAnsi="Times New Roman" w:cs="Times New Roman"/>
          <w:color w:val="000000"/>
          <w:kern w:val="0"/>
        </w:rPr>
        <w:t>prone to error due to chemical leaching between the samples and the glass storage vessels (Cox, 1963)</w:t>
      </w:r>
      <w:r w:rsidR="00F7291F">
        <w:rPr>
          <w:rFonts w:ascii="Times New Roman" w:hAnsi="Times New Roman" w:cs="Times New Roman"/>
          <w:color w:val="000000"/>
          <w:kern w:val="0"/>
        </w:rPr>
        <w:t xml:space="preserve"> during transport</w:t>
      </w:r>
      <w:r w:rsidR="00061CC7">
        <w:rPr>
          <w:rFonts w:ascii="Times New Roman" w:hAnsi="Times New Roman" w:cs="Times New Roman"/>
          <w:color w:val="000000"/>
          <w:kern w:val="0"/>
        </w:rPr>
        <w:t xml:space="preserve">. </w:t>
      </w:r>
      <w:r w:rsidR="004B3825">
        <w:rPr>
          <w:rFonts w:ascii="Times New Roman" w:hAnsi="Times New Roman" w:cs="Times New Roman"/>
          <w:color w:val="000000"/>
          <w:kern w:val="0"/>
        </w:rPr>
        <w:t xml:space="preserve">More recent innovations use measured conductivity – a measure of electrical current though a material – of sea water as a proxy for salt concentration since </w:t>
      </w:r>
      <w:r w:rsidR="00203C1C">
        <w:rPr>
          <w:rFonts w:ascii="Times New Roman" w:hAnsi="Times New Roman" w:cs="Times New Roman"/>
          <w:color w:val="000000"/>
          <w:kern w:val="0"/>
        </w:rPr>
        <w:t xml:space="preserve">a positive correlation exists between water conductivity and salt concentration </w:t>
      </w:r>
      <w:r w:rsidR="004B3825">
        <w:rPr>
          <w:rFonts w:ascii="Times New Roman" w:hAnsi="Times New Roman" w:cs="Times New Roman"/>
          <w:color w:val="000000"/>
          <w:kern w:val="0"/>
        </w:rPr>
        <w:t>(Cox, 1963; Woody et al., 2000).</w:t>
      </w:r>
      <w:r w:rsidR="008E18F9">
        <w:rPr>
          <w:rFonts w:ascii="Times New Roman" w:hAnsi="Times New Roman" w:cs="Times New Roman"/>
          <w:color w:val="000000"/>
          <w:kern w:val="0"/>
        </w:rPr>
        <w:t xml:space="preserve"> </w:t>
      </w:r>
    </w:p>
    <w:p w14:paraId="45B6E27A" w14:textId="77777777" w:rsidR="00203C1C" w:rsidRDefault="00203C1C" w:rsidP="00952D45">
      <w:pPr>
        <w:spacing w:line="480" w:lineRule="auto"/>
        <w:rPr>
          <w:rFonts w:ascii="Times New Roman" w:hAnsi="Times New Roman" w:cs="Times New Roman"/>
          <w:color w:val="000000"/>
          <w:kern w:val="0"/>
        </w:rPr>
      </w:pPr>
    </w:p>
    <w:p w14:paraId="41B17B55" w14:textId="3C896B1F" w:rsidR="00203C1C" w:rsidRDefault="008E18F9" w:rsidP="00952D45">
      <w:pPr>
        <w:spacing w:line="480" w:lineRule="auto"/>
        <w:rPr>
          <w:rFonts w:ascii="Times New Roman" w:hAnsi="Times New Roman" w:cs="Times New Roman"/>
          <w:color w:val="000000"/>
          <w:kern w:val="0"/>
        </w:rPr>
      </w:pPr>
      <w:r>
        <w:rPr>
          <w:rFonts w:ascii="Times New Roman" w:hAnsi="Times New Roman" w:cs="Times New Roman"/>
          <w:color w:val="000000"/>
          <w:kern w:val="0"/>
        </w:rPr>
        <w:t xml:space="preserve">Initial seawater conductivity sensors were benchtop instruments and could not be used in-situ, requiring bottle samples to be obtained from various depths for ship-board analysis. The advent of waterproofing technologies enabled in-situ conductivity measurements </w:t>
      </w:r>
      <w:r w:rsidR="00AC65B3">
        <w:rPr>
          <w:rFonts w:ascii="Times New Roman" w:hAnsi="Times New Roman" w:cs="Times New Roman"/>
          <w:color w:val="000000"/>
          <w:kern w:val="0"/>
        </w:rPr>
        <w:t xml:space="preserve">to be made with conductivity cells (sensors that measure seawater conductivity). In-situ salinity measurements with conductivity cells do not require bottle samples to be </w:t>
      </w:r>
      <w:proofErr w:type="gramStart"/>
      <w:r w:rsidR="00AC65B3">
        <w:rPr>
          <w:rFonts w:ascii="Times New Roman" w:hAnsi="Times New Roman" w:cs="Times New Roman"/>
          <w:color w:val="000000"/>
          <w:kern w:val="0"/>
        </w:rPr>
        <w:t>obtained, but</w:t>
      </w:r>
      <w:proofErr w:type="gramEnd"/>
      <w:r w:rsidR="00AC65B3">
        <w:rPr>
          <w:rFonts w:ascii="Times New Roman" w:hAnsi="Times New Roman" w:cs="Times New Roman"/>
          <w:color w:val="000000"/>
          <w:kern w:val="0"/>
        </w:rPr>
        <w:t xml:space="preserve"> </w:t>
      </w:r>
      <w:r w:rsidR="00AA1BD1">
        <w:rPr>
          <w:rFonts w:ascii="Times New Roman" w:hAnsi="Times New Roman" w:cs="Times New Roman"/>
          <w:color w:val="000000"/>
          <w:kern w:val="0"/>
        </w:rPr>
        <w:t>can be</w:t>
      </w:r>
      <w:r w:rsidR="00AC65B3">
        <w:rPr>
          <w:rFonts w:ascii="Times New Roman" w:hAnsi="Times New Roman" w:cs="Times New Roman"/>
          <w:color w:val="000000"/>
          <w:kern w:val="0"/>
        </w:rPr>
        <w:t xml:space="preserve"> prone to error due to sensor calibration drif</w:t>
      </w:r>
      <w:r w:rsidR="00203C1C">
        <w:rPr>
          <w:rFonts w:ascii="Times New Roman" w:hAnsi="Times New Roman" w:cs="Times New Roman"/>
          <w:color w:val="000000"/>
          <w:kern w:val="0"/>
        </w:rPr>
        <w:t>t</w:t>
      </w:r>
      <w:r w:rsidR="00AC65B3">
        <w:rPr>
          <w:rFonts w:ascii="Times New Roman" w:hAnsi="Times New Roman" w:cs="Times New Roman"/>
          <w:color w:val="000000"/>
          <w:kern w:val="0"/>
        </w:rPr>
        <w:t xml:space="preserve"> over time</w:t>
      </w:r>
      <w:r w:rsidR="00AA1BD1">
        <w:rPr>
          <w:rFonts w:ascii="Times New Roman" w:hAnsi="Times New Roman" w:cs="Times New Roman"/>
          <w:color w:val="000000"/>
          <w:kern w:val="0"/>
        </w:rPr>
        <w:t xml:space="preserve"> and biofouling</w:t>
      </w:r>
      <w:r w:rsidR="00AC65B3">
        <w:rPr>
          <w:rFonts w:ascii="Times New Roman" w:hAnsi="Times New Roman" w:cs="Times New Roman"/>
          <w:color w:val="000000"/>
          <w:kern w:val="0"/>
        </w:rPr>
        <w:t xml:space="preserve"> (Woody et al., 2000). Salinity error due to sensor drifting </w:t>
      </w:r>
      <w:r w:rsidR="00AC3A23">
        <w:rPr>
          <w:rFonts w:ascii="Times New Roman" w:hAnsi="Times New Roman" w:cs="Times New Roman"/>
          <w:color w:val="000000"/>
          <w:kern w:val="0"/>
        </w:rPr>
        <w:t xml:space="preserve">is an important consideration in the mostly homogeneous deep ocean where high levels of data accuracy are required to differentiate between </w:t>
      </w:r>
      <w:proofErr w:type="gramStart"/>
      <w:r w:rsidR="00F7291F">
        <w:rPr>
          <w:rFonts w:ascii="Times New Roman" w:hAnsi="Times New Roman" w:cs="Times New Roman"/>
          <w:color w:val="000000"/>
          <w:kern w:val="0"/>
        </w:rPr>
        <w:t>nearly-identical</w:t>
      </w:r>
      <w:proofErr w:type="gramEnd"/>
      <w:r w:rsidR="00F7291F">
        <w:rPr>
          <w:rFonts w:ascii="Times New Roman" w:hAnsi="Times New Roman" w:cs="Times New Roman"/>
          <w:color w:val="000000"/>
          <w:kern w:val="0"/>
        </w:rPr>
        <w:t xml:space="preserve"> </w:t>
      </w:r>
      <w:r w:rsidR="00AC3A23">
        <w:rPr>
          <w:rFonts w:ascii="Times New Roman" w:hAnsi="Times New Roman" w:cs="Times New Roman"/>
          <w:color w:val="000000"/>
          <w:kern w:val="0"/>
        </w:rPr>
        <w:t xml:space="preserve">water parcels. Conductivity cells capable of deep ocean salinity measurements undergo </w:t>
      </w:r>
      <w:r w:rsidR="006424F6">
        <w:rPr>
          <w:rFonts w:ascii="Times New Roman" w:hAnsi="Times New Roman" w:cs="Times New Roman"/>
          <w:color w:val="000000"/>
          <w:kern w:val="0"/>
        </w:rPr>
        <w:t xml:space="preserve">extensive </w:t>
      </w:r>
      <w:r w:rsidR="00AC3A23">
        <w:rPr>
          <w:rFonts w:ascii="Times New Roman" w:hAnsi="Times New Roman" w:cs="Times New Roman"/>
          <w:color w:val="000000"/>
          <w:kern w:val="0"/>
        </w:rPr>
        <w:t xml:space="preserve">regularly scheduled </w:t>
      </w:r>
      <w:r w:rsidR="006424F6">
        <w:rPr>
          <w:rFonts w:ascii="Times New Roman" w:hAnsi="Times New Roman" w:cs="Times New Roman"/>
          <w:color w:val="000000"/>
          <w:kern w:val="0"/>
        </w:rPr>
        <w:t xml:space="preserve">calibration and </w:t>
      </w:r>
      <w:r w:rsidR="00203C1C">
        <w:rPr>
          <w:rFonts w:ascii="Times New Roman" w:hAnsi="Times New Roman" w:cs="Times New Roman"/>
          <w:color w:val="000000"/>
          <w:kern w:val="0"/>
        </w:rPr>
        <w:t xml:space="preserve">are </w:t>
      </w:r>
      <w:r w:rsidR="006424F6">
        <w:rPr>
          <w:rFonts w:ascii="Times New Roman" w:hAnsi="Times New Roman" w:cs="Times New Roman"/>
          <w:color w:val="000000"/>
          <w:kern w:val="0"/>
        </w:rPr>
        <w:t xml:space="preserve">expensive due to their </w:t>
      </w:r>
      <w:r w:rsidR="00AA1BD1">
        <w:rPr>
          <w:rFonts w:ascii="Times New Roman" w:hAnsi="Times New Roman" w:cs="Times New Roman"/>
          <w:color w:val="000000"/>
          <w:kern w:val="0"/>
        </w:rPr>
        <w:t xml:space="preserve">high </w:t>
      </w:r>
      <w:r w:rsidR="006424F6">
        <w:rPr>
          <w:rFonts w:ascii="Times New Roman" w:hAnsi="Times New Roman" w:cs="Times New Roman"/>
          <w:color w:val="000000"/>
          <w:kern w:val="0"/>
        </w:rPr>
        <w:t>level of data accuracy. While these sensors are optimal for the deep ocean</w:t>
      </w:r>
      <w:r w:rsidR="00AA1BD1">
        <w:rPr>
          <w:rFonts w:ascii="Times New Roman" w:hAnsi="Times New Roman" w:cs="Times New Roman"/>
          <w:color w:val="000000"/>
          <w:kern w:val="0"/>
        </w:rPr>
        <w:t xml:space="preserve"> and environments that experience low variability</w:t>
      </w:r>
      <w:r w:rsidR="006424F6">
        <w:rPr>
          <w:rFonts w:ascii="Times New Roman" w:hAnsi="Times New Roman" w:cs="Times New Roman"/>
          <w:color w:val="000000"/>
          <w:kern w:val="0"/>
        </w:rPr>
        <w:t>, th</w:t>
      </w:r>
      <w:r w:rsidR="00AA1BD1">
        <w:rPr>
          <w:rFonts w:ascii="Times New Roman" w:hAnsi="Times New Roman" w:cs="Times New Roman"/>
          <w:color w:val="000000"/>
          <w:kern w:val="0"/>
        </w:rPr>
        <w:t xml:space="preserve">is </w:t>
      </w:r>
      <w:r w:rsidR="00AA1BD1">
        <w:rPr>
          <w:rFonts w:ascii="Times New Roman" w:hAnsi="Times New Roman" w:cs="Times New Roman"/>
          <w:color w:val="000000"/>
          <w:kern w:val="0"/>
        </w:rPr>
        <w:lastRenderedPageBreak/>
        <w:t>level of</w:t>
      </w:r>
      <w:r w:rsidR="006424F6">
        <w:rPr>
          <w:rFonts w:ascii="Times New Roman" w:hAnsi="Times New Roman" w:cs="Times New Roman"/>
          <w:color w:val="000000"/>
          <w:kern w:val="0"/>
        </w:rPr>
        <w:t xml:space="preserve"> accuracy is not needed </w:t>
      </w:r>
      <w:r w:rsidR="00684B7C">
        <w:rPr>
          <w:rFonts w:ascii="Times New Roman" w:hAnsi="Times New Roman" w:cs="Times New Roman"/>
          <w:color w:val="000000"/>
          <w:kern w:val="0"/>
        </w:rPr>
        <w:t>to quantify variations in</w:t>
      </w:r>
      <w:r w:rsidR="006424F6">
        <w:rPr>
          <w:rFonts w:ascii="Times New Roman" w:hAnsi="Times New Roman" w:cs="Times New Roman"/>
          <w:color w:val="000000"/>
          <w:kern w:val="0"/>
        </w:rPr>
        <w:t xml:space="preserve"> dynamic </w:t>
      </w:r>
      <w:r w:rsidR="00AA1BD1">
        <w:rPr>
          <w:rFonts w:ascii="Times New Roman" w:hAnsi="Times New Roman" w:cs="Times New Roman"/>
          <w:color w:val="000000"/>
          <w:kern w:val="0"/>
        </w:rPr>
        <w:t xml:space="preserve">coastal estuarine </w:t>
      </w:r>
      <w:r w:rsidR="006424F6">
        <w:rPr>
          <w:rFonts w:ascii="Times New Roman" w:hAnsi="Times New Roman" w:cs="Times New Roman"/>
          <w:color w:val="000000"/>
          <w:kern w:val="0"/>
        </w:rPr>
        <w:t xml:space="preserve">locations such as Puget Sound, WA, where temporal and spatial variability of salinity is </w:t>
      </w:r>
      <w:r w:rsidR="005C114B">
        <w:rPr>
          <w:rFonts w:ascii="Times New Roman" w:hAnsi="Times New Roman" w:cs="Times New Roman"/>
          <w:color w:val="000000"/>
          <w:kern w:val="0"/>
        </w:rPr>
        <w:t xml:space="preserve">relatively </w:t>
      </w:r>
      <w:r w:rsidR="006424F6">
        <w:rPr>
          <w:rFonts w:ascii="Times New Roman" w:hAnsi="Times New Roman" w:cs="Times New Roman"/>
          <w:color w:val="000000"/>
          <w:kern w:val="0"/>
        </w:rPr>
        <w:t>large</w:t>
      </w:r>
      <w:r w:rsidR="005C114B">
        <w:rPr>
          <w:rFonts w:ascii="Times New Roman" w:hAnsi="Times New Roman" w:cs="Times New Roman"/>
          <w:color w:val="000000"/>
          <w:kern w:val="0"/>
        </w:rPr>
        <w:t xml:space="preserve"> compared to the open ocean</w:t>
      </w:r>
      <w:r w:rsidR="00203C1C">
        <w:rPr>
          <w:rFonts w:ascii="Times New Roman" w:hAnsi="Times New Roman" w:cs="Times New Roman"/>
          <w:color w:val="000000"/>
          <w:kern w:val="0"/>
        </w:rPr>
        <w:t xml:space="preserve">. </w:t>
      </w:r>
    </w:p>
    <w:p w14:paraId="63564C3F" w14:textId="77777777" w:rsidR="00203C1C" w:rsidRDefault="00203C1C" w:rsidP="00952D45">
      <w:pPr>
        <w:spacing w:line="480" w:lineRule="auto"/>
        <w:rPr>
          <w:rFonts w:ascii="Times New Roman" w:hAnsi="Times New Roman" w:cs="Times New Roman"/>
          <w:color w:val="000000"/>
          <w:kern w:val="0"/>
        </w:rPr>
      </w:pPr>
    </w:p>
    <w:p w14:paraId="7871AF51" w14:textId="64D02BED" w:rsidR="00AC3A23" w:rsidRDefault="00F7291F" w:rsidP="00952D45">
      <w:pPr>
        <w:spacing w:line="480" w:lineRule="auto"/>
        <w:rPr>
          <w:rFonts w:ascii="Times New Roman" w:hAnsi="Times New Roman" w:cs="Times New Roman"/>
          <w:color w:val="000000"/>
          <w:kern w:val="0"/>
        </w:rPr>
      </w:pPr>
      <w:r w:rsidRPr="00211BCB">
        <w:rPr>
          <w:rFonts w:ascii="Times New Roman" w:hAnsi="Times New Roman" w:cs="Times New Roman"/>
          <w:color w:val="000000" w:themeColor="text1"/>
          <w:kern w:val="0"/>
        </w:rPr>
        <w:t>Arrays of sensor</w:t>
      </w:r>
      <w:r w:rsidR="00267BE8" w:rsidRPr="00211BCB">
        <w:rPr>
          <w:rFonts w:ascii="Times New Roman" w:hAnsi="Times New Roman" w:cs="Times New Roman"/>
          <w:color w:val="000000" w:themeColor="text1"/>
          <w:kern w:val="0"/>
        </w:rPr>
        <w:t>s</w:t>
      </w:r>
      <w:r w:rsidRPr="00211BCB">
        <w:rPr>
          <w:rFonts w:ascii="Times New Roman" w:hAnsi="Times New Roman" w:cs="Times New Roman"/>
          <w:color w:val="000000" w:themeColor="text1"/>
          <w:kern w:val="0"/>
        </w:rPr>
        <w:t xml:space="preserve"> more accurately characterize the temporal and spatial </w:t>
      </w:r>
      <w:r w:rsidR="00267BE8" w:rsidRPr="00211BCB">
        <w:rPr>
          <w:rFonts w:ascii="Times New Roman" w:hAnsi="Times New Roman" w:cs="Times New Roman"/>
          <w:color w:val="000000" w:themeColor="text1"/>
          <w:kern w:val="0"/>
        </w:rPr>
        <w:t>variability</w:t>
      </w:r>
      <w:r w:rsidRPr="00211BCB">
        <w:rPr>
          <w:rFonts w:ascii="Times New Roman" w:hAnsi="Times New Roman" w:cs="Times New Roman"/>
          <w:color w:val="000000" w:themeColor="text1"/>
          <w:kern w:val="0"/>
        </w:rPr>
        <w:t xml:space="preserve"> </w:t>
      </w:r>
      <w:r w:rsidR="00267BE8" w:rsidRPr="00211BCB">
        <w:rPr>
          <w:rFonts w:ascii="Times New Roman" w:hAnsi="Times New Roman" w:cs="Times New Roman"/>
          <w:color w:val="000000" w:themeColor="text1"/>
          <w:kern w:val="0"/>
        </w:rPr>
        <w:t xml:space="preserve">of salinity </w:t>
      </w:r>
      <w:r w:rsidRPr="00211BCB">
        <w:rPr>
          <w:rFonts w:ascii="Times New Roman" w:hAnsi="Times New Roman" w:cs="Times New Roman"/>
          <w:color w:val="000000" w:themeColor="text1"/>
          <w:kern w:val="0"/>
        </w:rPr>
        <w:t>seen in dynamic system.</w:t>
      </w:r>
      <w:r w:rsidR="005C48CF" w:rsidRPr="00211BCB">
        <w:rPr>
          <w:rFonts w:ascii="Times New Roman" w:hAnsi="Times New Roman" w:cs="Times New Roman"/>
          <w:color w:val="000000" w:themeColor="text1"/>
          <w:kern w:val="0"/>
        </w:rPr>
        <w:t xml:space="preserve"> </w:t>
      </w:r>
      <w:r w:rsidRPr="00211BCB">
        <w:rPr>
          <w:rFonts w:ascii="Times New Roman" w:hAnsi="Times New Roman" w:cs="Times New Roman"/>
          <w:color w:val="000000" w:themeColor="text1"/>
          <w:kern w:val="0"/>
        </w:rPr>
        <w:t xml:space="preserve">However, </w:t>
      </w:r>
      <w:r>
        <w:rPr>
          <w:rFonts w:ascii="Times New Roman" w:hAnsi="Times New Roman" w:cs="Times New Roman"/>
          <w:color w:val="000000"/>
          <w:kern w:val="0"/>
        </w:rPr>
        <w:t>h</w:t>
      </w:r>
      <w:r w:rsidR="00203C1C">
        <w:rPr>
          <w:rFonts w:ascii="Times New Roman" w:hAnsi="Times New Roman" w:cs="Times New Roman"/>
          <w:color w:val="000000"/>
          <w:kern w:val="0"/>
        </w:rPr>
        <w:t>igh-cost</w:t>
      </w:r>
      <w:r w:rsidR="006424F6">
        <w:rPr>
          <w:rFonts w:ascii="Times New Roman" w:hAnsi="Times New Roman" w:cs="Times New Roman"/>
          <w:color w:val="000000"/>
          <w:kern w:val="0"/>
        </w:rPr>
        <w:t xml:space="preserve"> sensors </w:t>
      </w:r>
      <w:r w:rsidR="00AA1BD1">
        <w:rPr>
          <w:rFonts w:ascii="Times New Roman" w:hAnsi="Times New Roman" w:cs="Times New Roman"/>
          <w:color w:val="000000"/>
          <w:kern w:val="0"/>
        </w:rPr>
        <w:t xml:space="preserve">can be </w:t>
      </w:r>
      <w:r w:rsidR="006424F6">
        <w:rPr>
          <w:rFonts w:ascii="Times New Roman" w:hAnsi="Times New Roman" w:cs="Times New Roman"/>
          <w:color w:val="000000"/>
          <w:kern w:val="0"/>
        </w:rPr>
        <w:t>prohibitive</w:t>
      </w:r>
      <w:r w:rsidR="00203C1C">
        <w:rPr>
          <w:rFonts w:ascii="Times New Roman" w:hAnsi="Times New Roman" w:cs="Times New Roman"/>
          <w:color w:val="000000"/>
          <w:kern w:val="0"/>
        </w:rPr>
        <w:t xml:space="preserve"> in dynamic systems due to the need for high resolution data to accurately describe spatial and temporal variability</w:t>
      </w:r>
      <w:r w:rsidR="006424F6">
        <w:rPr>
          <w:rFonts w:ascii="Times New Roman" w:hAnsi="Times New Roman" w:cs="Times New Roman"/>
          <w:color w:val="000000"/>
          <w:kern w:val="0"/>
        </w:rPr>
        <w:t>.</w:t>
      </w:r>
      <w:r w:rsidR="00203C1C">
        <w:rPr>
          <w:rFonts w:ascii="Times New Roman" w:hAnsi="Times New Roman" w:cs="Times New Roman"/>
          <w:color w:val="000000"/>
          <w:kern w:val="0"/>
        </w:rPr>
        <w:t xml:space="preserve"> Current shipboard and robotic salinity sampling techniques </w:t>
      </w:r>
      <w:r w:rsidR="00C16AB5">
        <w:rPr>
          <w:rFonts w:ascii="Times New Roman" w:hAnsi="Times New Roman" w:cs="Times New Roman"/>
          <w:color w:val="000000"/>
          <w:kern w:val="0"/>
        </w:rPr>
        <w:t xml:space="preserve">obtain high accuracy </w:t>
      </w:r>
      <w:proofErr w:type="gramStart"/>
      <w:r w:rsidR="00C16AB5">
        <w:rPr>
          <w:rFonts w:ascii="Times New Roman" w:hAnsi="Times New Roman" w:cs="Times New Roman"/>
          <w:color w:val="000000"/>
          <w:kern w:val="0"/>
        </w:rPr>
        <w:t>data, but</w:t>
      </w:r>
      <w:proofErr w:type="gramEnd"/>
      <w:r w:rsidR="00C16AB5">
        <w:rPr>
          <w:rFonts w:ascii="Times New Roman" w:hAnsi="Times New Roman" w:cs="Times New Roman"/>
          <w:color w:val="000000"/>
          <w:kern w:val="0"/>
        </w:rPr>
        <w:t xml:space="preserve"> </w:t>
      </w:r>
      <w:r w:rsidR="00AA1BD1">
        <w:rPr>
          <w:rFonts w:ascii="Times New Roman" w:hAnsi="Times New Roman" w:cs="Times New Roman"/>
          <w:color w:val="000000"/>
          <w:kern w:val="0"/>
        </w:rPr>
        <w:t xml:space="preserve">are limited in that they cannot </w:t>
      </w:r>
      <w:r w:rsidR="00C16AB5">
        <w:rPr>
          <w:rFonts w:ascii="Times New Roman" w:hAnsi="Times New Roman" w:cs="Times New Roman"/>
          <w:color w:val="000000"/>
          <w:kern w:val="0"/>
        </w:rPr>
        <w:t>be deployed broadly to encompasses a region such as Puget Sound</w:t>
      </w:r>
      <w:r w:rsidR="00684B7C">
        <w:rPr>
          <w:rFonts w:ascii="Times New Roman" w:hAnsi="Times New Roman" w:cs="Times New Roman"/>
          <w:color w:val="000000"/>
          <w:kern w:val="0"/>
        </w:rPr>
        <w:t xml:space="preserve"> due to cost</w:t>
      </w:r>
      <w:r w:rsidR="00C16AB5">
        <w:rPr>
          <w:rFonts w:ascii="Times New Roman" w:hAnsi="Times New Roman" w:cs="Times New Roman"/>
          <w:color w:val="000000"/>
          <w:kern w:val="0"/>
        </w:rPr>
        <w:t>.</w:t>
      </w:r>
      <w:r w:rsidR="00203C1C">
        <w:rPr>
          <w:rFonts w:ascii="Times New Roman" w:hAnsi="Times New Roman" w:cs="Times New Roman"/>
          <w:color w:val="000000"/>
          <w:kern w:val="0"/>
        </w:rPr>
        <w:t xml:space="preserve"> </w:t>
      </w:r>
      <w:r w:rsidR="006424F6" w:rsidRPr="006424F6">
        <w:rPr>
          <w:rFonts w:ascii="Times New Roman" w:hAnsi="Times New Roman" w:cs="Times New Roman"/>
          <w:color w:val="000000"/>
          <w:kern w:val="0"/>
        </w:rPr>
        <w:t>This study aims to develop a</w:t>
      </w:r>
      <w:r w:rsidR="00267BE8">
        <w:rPr>
          <w:rFonts w:ascii="Times New Roman" w:hAnsi="Times New Roman" w:cs="Times New Roman"/>
          <w:color w:val="000000"/>
          <w:kern w:val="0"/>
        </w:rPr>
        <w:t xml:space="preserve"> </w:t>
      </w:r>
      <w:r w:rsidR="00AA1BD1">
        <w:rPr>
          <w:rFonts w:ascii="Times New Roman" w:hAnsi="Times New Roman" w:cs="Times New Roman"/>
          <w:color w:val="000000"/>
          <w:kern w:val="0"/>
        </w:rPr>
        <w:t xml:space="preserve">low-cost </w:t>
      </w:r>
      <w:r w:rsidR="006424F6" w:rsidRPr="006424F6">
        <w:rPr>
          <w:rFonts w:ascii="Times New Roman" w:hAnsi="Times New Roman" w:cs="Times New Roman"/>
          <w:color w:val="000000"/>
          <w:kern w:val="0"/>
        </w:rPr>
        <w:t xml:space="preserve">DIY profiling float capable of salinity estimation to address </w:t>
      </w:r>
      <w:r w:rsidR="00C16AB5">
        <w:rPr>
          <w:rFonts w:ascii="Times New Roman" w:hAnsi="Times New Roman" w:cs="Times New Roman"/>
          <w:color w:val="000000"/>
          <w:kern w:val="0"/>
        </w:rPr>
        <w:t>this need</w:t>
      </w:r>
      <w:r w:rsidR="00267BE8">
        <w:rPr>
          <w:rFonts w:ascii="Times New Roman" w:hAnsi="Times New Roman" w:cs="Times New Roman"/>
          <w:color w:val="000000"/>
          <w:kern w:val="0"/>
        </w:rPr>
        <w:t>. The float can be inexpensively reproduced to</w:t>
      </w:r>
      <w:r w:rsidR="00AA1BD1">
        <w:rPr>
          <w:rFonts w:ascii="Times New Roman" w:hAnsi="Times New Roman" w:cs="Times New Roman"/>
          <w:color w:val="000000"/>
          <w:kern w:val="0"/>
        </w:rPr>
        <w:t xml:space="preserve"> increase the spatial resolution of observations</w:t>
      </w:r>
      <w:r w:rsidR="00C16AB5">
        <w:rPr>
          <w:rFonts w:ascii="Times New Roman" w:hAnsi="Times New Roman" w:cs="Times New Roman"/>
          <w:color w:val="000000"/>
          <w:kern w:val="0"/>
        </w:rPr>
        <w:t xml:space="preserve"> </w:t>
      </w:r>
      <w:r w:rsidR="00AA1BD1">
        <w:rPr>
          <w:rFonts w:ascii="Times New Roman" w:hAnsi="Times New Roman" w:cs="Times New Roman"/>
          <w:color w:val="000000"/>
          <w:kern w:val="0"/>
        </w:rPr>
        <w:t>needed to characterize</w:t>
      </w:r>
      <w:r w:rsidR="00C16AB5">
        <w:rPr>
          <w:rFonts w:ascii="Times New Roman" w:hAnsi="Times New Roman" w:cs="Times New Roman"/>
          <w:color w:val="000000"/>
          <w:kern w:val="0"/>
        </w:rPr>
        <w:t xml:space="preserve"> dynamic systems</w:t>
      </w:r>
      <w:r w:rsidR="006424F6" w:rsidRPr="006424F6">
        <w:rPr>
          <w:rFonts w:ascii="Times New Roman" w:hAnsi="Times New Roman" w:cs="Times New Roman"/>
          <w:color w:val="000000"/>
          <w:kern w:val="0"/>
        </w:rPr>
        <w:t>.</w:t>
      </w:r>
      <w:r w:rsidR="00C16AB5">
        <w:rPr>
          <w:rFonts w:ascii="Times New Roman" w:hAnsi="Times New Roman" w:cs="Times New Roman"/>
          <w:color w:val="000000"/>
          <w:kern w:val="0"/>
        </w:rPr>
        <w:t xml:space="preserve"> This study proposes that a buoyancy driven float can indirectly determine salinity through back-calculation of the TEOS-10 equation of state (McDougall et al., 2012) by inexpensively measuring temperature and pressure along with known properties </w:t>
      </w:r>
      <w:r w:rsidR="00267BE8">
        <w:rPr>
          <w:rFonts w:ascii="Times New Roman" w:hAnsi="Times New Roman" w:cs="Times New Roman"/>
          <w:color w:val="000000"/>
          <w:kern w:val="0"/>
        </w:rPr>
        <w:t xml:space="preserve">of the float (e.g., </w:t>
      </w:r>
      <w:commentRangeStart w:id="1"/>
      <w:r w:rsidR="00C16AB5">
        <w:rPr>
          <w:rFonts w:ascii="Times New Roman" w:hAnsi="Times New Roman" w:cs="Times New Roman"/>
          <w:color w:val="000000"/>
          <w:kern w:val="0"/>
        </w:rPr>
        <w:t xml:space="preserve">density </w:t>
      </w:r>
      <w:r w:rsidR="00267BE8">
        <w:rPr>
          <w:rFonts w:ascii="Times New Roman" w:hAnsi="Times New Roman" w:cs="Times New Roman"/>
          <w:color w:val="000000"/>
          <w:kern w:val="0"/>
        </w:rPr>
        <w:t>at</w:t>
      </w:r>
      <w:r w:rsidR="00C16AB5">
        <w:rPr>
          <w:rFonts w:ascii="Times New Roman" w:hAnsi="Times New Roman" w:cs="Times New Roman"/>
          <w:color w:val="000000"/>
          <w:kern w:val="0"/>
        </w:rPr>
        <w:t xml:space="preserve"> neutral buoyancy). </w:t>
      </w:r>
      <w:commentRangeEnd w:id="1"/>
      <w:r w:rsidR="00E408FF">
        <w:rPr>
          <w:rStyle w:val="CommentReference"/>
        </w:rPr>
        <w:commentReference w:id="1"/>
      </w:r>
      <w:r w:rsidR="00BA4096">
        <w:rPr>
          <w:rFonts w:ascii="Times New Roman" w:hAnsi="Times New Roman" w:cs="Times New Roman"/>
          <w:color w:val="000000"/>
          <w:kern w:val="0"/>
        </w:rPr>
        <w:t xml:space="preserve">The proposed float will be cross-validated against measurements made by a </w:t>
      </w:r>
      <w:proofErr w:type="spellStart"/>
      <w:r w:rsidR="00BA4096">
        <w:rPr>
          <w:rFonts w:ascii="Times New Roman" w:hAnsi="Times New Roman" w:cs="Times New Roman"/>
          <w:color w:val="000000"/>
          <w:kern w:val="0"/>
        </w:rPr>
        <w:t>SeaGlider</w:t>
      </w:r>
      <w:proofErr w:type="spellEnd"/>
      <w:r w:rsidR="00BA4096">
        <w:rPr>
          <w:rFonts w:ascii="Times New Roman" w:hAnsi="Times New Roman" w:cs="Times New Roman"/>
          <w:color w:val="000000"/>
          <w:kern w:val="0"/>
        </w:rPr>
        <w:t xml:space="preserve"> </w:t>
      </w:r>
      <w:r w:rsidR="00BA4096">
        <w:rPr>
          <w:rFonts w:ascii="Times New Roman" w:hAnsi="Times New Roman" w:cs="Times New Roman"/>
          <w:color w:val="000000"/>
          <w:kern w:val="0"/>
        </w:rPr>
        <w:t xml:space="preserve">– an industry-grade buoyancy-driven autonomous underwater vehicle (AUV) that glides through seawater, much like an airplane through air, to obtain spatial data measurements – </w:t>
      </w:r>
      <w:r w:rsidR="00BA4096">
        <w:rPr>
          <w:rFonts w:ascii="Times New Roman" w:hAnsi="Times New Roman" w:cs="Times New Roman"/>
          <w:color w:val="000000"/>
          <w:kern w:val="0"/>
        </w:rPr>
        <w:t xml:space="preserve">via its conductivity cell. The conductivity cell is </w:t>
      </w:r>
      <w:r w:rsidR="00BA4096">
        <w:rPr>
          <w:rFonts w:ascii="Times New Roman" w:hAnsi="Times New Roman" w:cs="Times New Roman"/>
          <w:color w:val="000000"/>
          <w:kern w:val="0"/>
        </w:rPr>
        <w:t>calibrated against known standards by its manufacturer, Seabird Electronics.</w:t>
      </w:r>
      <w:r w:rsidR="00BA4096">
        <w:rPr>
          <w:rFonts w:ascii="Times New Roman" w:hAnsi="Times New Roman" w:cs="Times New Roman"/>
          <w:color w:val="000000"/>
          <w:kern w:val="0"/>
        </w:rPr>
        <w:t xml:space="preserve"> </w:t>
      </w:r>
      <w:r w:rsidR="00C16AB5">
        <w:rPr>
          <w:rFonts w:ascii="Times New Roman" w:hAnsi="Times New Roman" w:cs="Times New Roman"/>
          <w:color w:val="000000"/>
          <w:kern w:val="0"/>
        </w:rPr>
        <w:t xml:space="preserve">The proposed float will be </w:t>
      </w:r>
      <w:proofErr w:type="gramStart"/>
      <w:r w:rsidR="00C16AB5">
        <w:rPr>
          <w:rFonts w:ascii="Times New Roman" w:hAnsi="Times New Roman" w:cs="Times New Roman"/>
          <w:color w:val="000000"/>
          <w:kern w:val="0"/>
        </w:rPr>
        <w:t>cross</w:t>
      </w:r>
      <w:r w:rsidR="00BA4096">
        <w:rPr>
          <w:rFonts w:ascii="Times New Roman" w:hAnsi="Times New Roman" w:cs="Times New Roman"/>
          <w:color w:val="000000"/>
          <w:kern w:val="0"/>
        </w:rPr>
        <w:t>-</w:t>
      </w:r>
      <w:r w:rsidR="00C16AB5">
        <w:rPr>
          <w:rFonts w:ascii="Times New Roman" w:hAnsi="Times New Roman" w:cs="Times New Roman"/>
          <w:color w:val="000000"/>
          <w:kern w:val="0"/>
        </w:rPr>
        <w:t>validated</w:t>
      </w:r>
      <w:proofErr w:type="gramEnd"/>
      <w:r w:rsidR="00C16AB5">
        <w:rPr>
          <w:rFonts w:ascii="Times New Roman" w:hAnsi="Times New Roman" w:cs="Times New Roman"/>
          <w:color w:val="000000"/>
          <w:kern w:val="0"/>
        </w:rPr>
        <w:t xml:space="preserve"> against </w:t>
      </w:r>
      <w:r w:rsidR="00BA4096">
        <w:rPr>
          <w:rFonts w:ascii="Times New Roman" w:hAnsi="Times New Roman" w:cs="Times New Roman"/>
          <w:color w:val="000000"/>
          <w:kern w:val="0"/>
        </w:rPr>
        <w:t>the</w:t>
      </w:r>
      <w:r w:rsidR="00C16AB5">
        <w:rPr>
          <w:rFonts w:ascii="Times New Roman" w:hAnsi="Times New Roman" w:cs="Times New Roman"/>
          <w:color w:val="000000"/>
          <w:kern w:val="0"/>
        </w:rPr>
        <w:t xml:space="preserve"> </w:t>
      </w:r>
      <w:proofErr w:type="spellStart"/>
      <w:r w:rsidR="00BA4096">
        <w:rPr>
          <w:rFonts w:ascii="Times New Roman" w:hAnsi="Times New Roman" w:cs="Times New Roman"/>
          <w:color w:val="000000"/>
          <w:kern w:val="0"/>
        </w:rPr>
        <w:t>SeaGlider</w:t>
      </w:r>
      <w:proofErr w:type="spellEnd"/>
      <w:r w:rsidR="00C16AB5">
        <w:rPr>
          <w:rFonts w:ascii="Times New Roman" w:hAnsi="Times New Roman" w:cs="Times New Roman"/>
          <w:color w:val="000000"/>
          <w:kern w:val="0"/>
        </w:rPr>
        <w:t xml:space="preserve"> </w:t>
      </w:r>
      <w:r w:rsidR="00F9630A">
        <w:rPr>
          <w:rFonts w:ascii="Times New Roman" w:hAnsi="Times New Roman" w:cs="Times New Roman"/>
          <w:color w:val="000000"/>
          <w:kern w:val="0"/>
        </w:rPr>
        <w:t xml:space="preserve">in </w:t>
      </w:r>
      <w:proofErr w:type="spellStart"/>
      <w:r w:rsidR="00F9630A">
        <w:rPr>
          <w:rFonts w:ascii="Times New Roman" w:hAnsi="Times New Roman" w:cs="Times New Roman"/>
          <w:color w:val="000000"/>
          <w:kern w:val="0"/>
        </w:rPr>
        <w:t>Colvos</w:t>
      </w:r>
      <w:proofErr w:type="spellEnd"/>
      <w:r w:rsidR="00F9630A">
        <w:rPr>
          <w:rFonts w:ascii="Times New Roman" w:hAnsi="Times New Roman" w:cs="Times New Roman"/>
          <w:color w:val="000000"/>
          <w:kern w:val="0"/>
        </w:rPr>
        <w:t xml:space="preserve"> Passage, the western side of Vashon Island, WA (Figure 1</w:t>
      </w:r>
      <w:r w:rsidR="00E408FF">
        <w:rPr>
          <w:rFonts w:ascii="Times New Roman" w:hAnsi="Times New Roman" w:cs="Times New Roman"/>
          <w:color w:val="000000"/>
          <w:kern w:val="0"/>
        </w:rPr>
        <w:t>a</w:t>
      </w:r>
      <w:r w:rsidR="00F9630A">
        <w:rPr>
          <w:rFonts w:ascii="Times New Roman" w:hAnsi="Times New Roman" w:cs="Times New Roman"/>
          <w:color w:val="000000"/>
          <w:kern w:val="0"/>
        </w:rPr>
        <w:t>).</w:t>
      </w:r>
      <w:r w:rsidR="00267BE8">
        <w:rPr>
          <w:rFonts w:ascii="Times New Roman" w:hAnsi="Times New Roman" w:cs="Times New Roman"/>
          <w:color w:val="000000"/>
          <w:kern w:val="0"/>
        </w:rPr>
        <w:t xml:space="preserve"> </w:t>
      </w:r>
    </w:p>
    <w:p w14:paraId="59BCF03F" w14:textId="77777777" w:rsidR="00323D63" w:rsidRDefault="00323D63" w:rsidP="00952D45">
      <w:pPr>
        <w:spacing w:line="480" w:lineRule="auto"/>
        <w:rPr>
          <w:rFonts w:ascii="Times New Roman" w:hAnsi="Times New Roman" w:cs="Times New Roman"/>
          <w:color w:val="000000" w:themeColor="text1"/>
        </w:rPr>
      </w:pPr>
    </w:p>
    <w:p w14:paraId="403C9849" w14:textId="77777777" w:rsidR="00F9630A" w:rsidRDefault="00F9630A" w:rsidP="00F9630A">
      <w:pPr>
        <w:keepNext/>
        <w:spacing w:line="480" w:lineRule="auto"/>
      </w:pPr>
      <w:r w:rsidRPr="009F224B">
        <w:rPr>
          <w:rFonts w:ascii="Times New Roman" w:hAnsi="Times New Roman" w:cs="Times New Roman"/>
          <w:b/>
          <w:bCs/>
          <w:noProof/>
        </w:rPr>
        <w:lastRenderedPageBreak/>
        <mc:AlternateContent>
          <mc:Choice Requires="wpg">
            <w:drawing>
              <wp:inline distT="0" distB="0" distL="0" distR="0" wp14:anchorId="0FBFA700" wp14:editId="7DFCA2E8">
                <wp:extent cx="5633633" cy="7386515"/>
                <wp:effectExtent l="0" t="0" r="5715" b="5080"/>
                <wp:docPr id="1669800638" name="Group 4"/>
                <wp:cNvGraphicFramePr/>
                <a:graphic xmlns:a="http://schemas.openxmlformats.org/drawingml/2006/main">
                  <a:graphicData uri="http://schemas.microsoft.com/office/word/2010/wordprocessingGroup">
                    <wpg:wgp>
                      <wpg:cNvGrpSpPr/>
                      <wpg:grpSpPr>
                        <a:xfrm>
                          <a:off x="0" y="0"/>
                          <a:ext cx="5633633" cy="7386515"/>
                          <a:chOff x="852417" y="-1108534"/>
                          <a:chExt cx="5029198" cy="6842892"/>
                        </a:xfrm>
                      </wpg:grpSpPr>
                      <wps:wsp>
                        <wps:cNvPr id="470065403" name="Text Box 3"/>
                        <wps:cNvSpPr txBox="1"/>
                        <wps:spPr>
                          <a:xfrm>
                            <a:off x="852417" y="2325226"/>
                            <a:ext cx="340963" cy="255722"/>
                          </a:xfrm>
                          <a:prstGeom prst="rect">
                            <a:avLst/>
                          </a:prstGeom>
                          <a:solidFill>
                            <a:schemeClr val="lt1"/>
                          </a:solidFill>
                          <a:ln w="6350">
                            <a:noFill/>
                          </a:ln>
                        </wps:spPr>
                        <wps:txbx>
                          <w:txbxContent>
                            <w:p w14:paraId="24061290" w14:textId="2B002EEE" w:rsidR="00F9630A" w:rsidRPr="00405D45" w:rsidRDefault="00E408FF" w:rsidP="00F9630A">
                              <w:pPr>
                                <w:rPr>
                                  <w:rFonts w:ascii="Times New Roman" w:hAnsi="Times New Roman" w:cs="Times New Roman"/>
                                </w:rPr>
                              </w:pPr>
                              <w:r>
                                <w:rPr>
                                  <w:rFonts w:ascii="Times New Roman" w:hAnsi="Times New Roman" w:cs="Times New Roman"/>
                                </w:rPr>
                                <w:t>b</w:t>
                              </w:r>
                              <w:r w:rsidR="00F9630A"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3886750" name="Picture 2" descr="A map of a sea&#10;&#10;Description automatically generated with medium confidence"/>
                          <pic:cNvPicPr>
                            <a:picLocks noChangeAspect="1"/>
                          </pic:cNvPicPr>
                        </pic:nvPicPr>
                        <pic:blipFill rotWithShape="1">
                          <a:blip r:embed="rId13" cstate="print">
                            <a:extLst>
                              <a:ext uri="{28A0092B-C50C-407E-A947-70E740481C1C}">
                                <a14:useLocalDpi xmlns:a14="http://schemas.microsoft.com/office/drawing/2010/main" val="0"/>
                              </a:ext>
                            </a:extLst>
                          </a:blip>
                          <a:srcRect l="16427"/>
                          <a:stretch/>
                        </pic:blipFill>
                        <pic:spPr>
                          <a:xfrm>
                            <a:off x="914408" y="2580948"/>
                            <a:ext cx="4967207" cy="3153410"/>
                          </a:xfrm>
                          <a:prstGeom prst="rect">
                            <a:avLst/>
                          </a:prstGeom>
                          <a:ln>
                            <a:noFill/>
                          </a:ln>
                        </pic:spPr>
                      </pic:pic>
                      <pic:pic xmlns:pic="http://schemas.openxmlformats.org/drawingml/2006/picture">
                        <pic:nvPicPr>
                          <pic:cNvPr id="629173322" name="Picture 1"/>
                          <pic:cNvPicPr>
                            <a:picLocks noChangeAspect="1"/>
                          </pic:cNvPicPr>
                        </pic:nvPicPr>
                        <pic:blipFill rotWithShape="1">
                          <a:blip r:embed="rId14">
                            <a:extLst>
                              <a:ext uri="{28A0092B-C50C-407E-A947-70E740481C1C}">
                                <a14:useLocalDpi xmlns:a14="http://schemas.microsoft.com/office/drawing/2010/main" val="0"/>
                              </a:ext>
                            </a:extLst>
                          </a:blip>
                          <a:srcRect l="10344" t="19" r="-482" b="-740"/>
                          <a:stretch/>
                        </pic:blipFill>
                        <pic:spPr>
                          <a:xfrm>
                            <a:off x="914445" y="-681562"/>
                            <a:ext cx="4966681" cy="3056178"/>
                          </a:xfrm>
                          <a:prstGeom prst="rect">
                            <a:avLst/>
                          </a:prstGeom>
                          <a:ln>
                            <a:noFill/>
                          </a:ln>
                        </pic:spPr>
                      </pic:pic>
                      <wps:wsp>
                        <wps:cNvPr id="1151504451" name="Text Box 3"/>
                        <wps:cNvSpPr txBox="1"/>
                        <wps:spPr>
                          <a:xfrm>
                            <a:off x="852417" y="-1108534"/>
                            <a:ext cx="340963" cy="255722"/>
                          </a:xfrm>
                          <a:prstGeom prst="rect">
                            <a:avLst/>
                          </a:prstGeom>
                          <a:solidFill>
                            <a:schemeClr val="lt1"/>
                          </a:solidFill>
                          <a:ln w="6350">
                            <a:noFill/>
                          </a:ln>
                        </wps:spPr>
                        <wps:txbx>
                          <w:txbxContent>
                            <w:p w14:paraId="1802D89C" w14:textId="43197730" w:rsidR="00F9630A" w:rsidRPr="00405D45" w:rsidRDefault="00E408FF" w:rsidP="00F9630A">
                              <w:pPr>
                                <w:rPr>
                                  <w:rFonts w:ascii="Times New Roman" w:hAnsi="Times New Roman" w:cs="Times New Roman"/>
                                </w:rPr>
                              </w:pPr>
                              <w:r>
                                <w:rPr>
                                  <w:rFonts w:ascii="Times New Roman" w:hAnsi="Times New Roman" w:cs="Times New Roman"/>
                                </w:rPr>
                                <w:t>a</w:t>
                              </w:r>
                              <w:r w:rsidR="00F9630A"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BFA700" id="Group 4" o:spid="_x0000_s1026" style="width:443.6pt;height:581.6pt;mso-position-horizontal-relative:char;mso-position-vertical-relative:line" coordorigin="8524,-11085" coordsize="50291,68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">
                <v:shapetype id="_x0000_t202" coordsize="21600,21600" o:spt="202" path="m,l,21600r21600,l21600,xe">
                  <v:stroke joinstyle="miter"/>
                  <v:path gradientshapeok="t" o:connecttype="rect"/>
                </v:shapetype>
                <v:shape id="Text Box 3" o:spid="_x0000_s1027" type="#_x0000_t202" style="position:absolute;left:8524;top:23252;width:3409;height:2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" fillcolor="white [3201]" stroked="f" strokeweight=".5pt">
                  <v:textbox>
                    <w:txbxContent>
                      <w:p w14:paraId="24061290" w14:textId="2B002EEE" w:rsidR="00F9630A" w:rsidRPr="00405D45" w:rsidRDefault="00E408FF" w:rsidP="00F9630A">
                        <w:pPr>
                          <w:rPr>
                            <w:rFonts w:ascii="Times New Roman" w:hAnsi="Times New Roman" w:cs="Times New Roman"/>
                          </w:rPr>
                        </w:pPr>
                        <w:r>
                          <w:rPr>
                            <w:rFonts w:ascii="Times New Roman" w:hAnsi="Times New Roman" w:cs="Times New Roman"/>
                          </w:rPr>
                          <w:t>b</w:t>
                        </w:r>
                        <w:r w:rsidR="00F9630A" w:rsidRPr="00405D45">
                          <w:rPr>
                            <w:rFonts w:ascii="Times New Roman" w:hAnsi="Times New Roman" w:cs="Times New Roman"/>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map of a sea&#10;&#10;Description automatically generated with medium confidence" style="position:absolute;left:9144;top:25809;width:49672;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">
                  <v:imagedata r:id="rId15" o:title="A map of a sea&#10;&#10;Description automatically generated with medium confidence" cropleft="10766f"/>
                </v:shape>
                <v:shape id="Picture 1" o:spid="_x0000_s1029" type="#_x0000_t75" style="position:absolute;left:9144;top:-6815;width:49667;height:30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">
                  <v:imagedata r:id="rId16" o:title="" croptop="12f" cropbottom="-485f" cropleft="6779f" cropright="-316f"/>
                </v:shape>
                <v:shape id="Text Box 3" o:spid="_x0000_s1030" type="#_x0000_t202" style="position:absolute;left:8524;top:-11085;width:3409;height:2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" fillcolor="white [3201]" stroked="f" strokeweight=".5pt">
                  <v:textbox>
                    <w:txbxContent>
                      <w:p w14:paraId="1802D89C" w14:textId="43197730" w:rsidR="00F9630A" w:rsidRPr="00405D45" w:rsidRDefault="00E408FF" w:rsidP="00F9630A">
                        <w:pPr>
                          <w:rPr>
                            <w:rFonts w:ascii="Times New Roman" w:hAnsi="Times New Roman" w:cs="Times New Roman"/>
                          </w:rPr>
                        </w:pPr>
                        <w:r>
                          <w:rPr>
                            <w:rFonts w:ascii="Times New Roman" w:hAnsi="Times New Roman" w:cs="Times New Roman"/>
                          </w:rPr>
                          <w:t>a</w:t>
                        </w:r>
                        <w:r w:rsidR="00F9630A" w:rsidRPr="00405D45">
                          <w:rPr>
                            <w:rFonts w:ascii="Times New Roman" w:hAnsi="Times New Roman" w:cs="Times New Roman"/>
                          </w:rPr>
                          <w:t>)</w:t>
                        </w:r>
                      </w:p>
                    </w:txbxContent>
                  </v:textbox>
                </v:shape>
                <w10:anchorlock/>
              </v:group>
            </w:pict>
          </mc:Fallback>
        </mc:AlternateContent>
      </w:r>
    </w:p>
    <w:p w14:paraId="6FAB0A86" w14:textId="0EA61228" w:rsidR="00F9630A" w:rsidRPr="00323D63" w:rsidRDefault="00F9630A" w:rsidP="00F9630A">
      <w:pPr>
        <w:pStyle w:val="Caption"/>
        <w:rPr>
          <w:rFonts w:ascii="Times New Roman" w:hAnsi="Times New Roman" w:cs="Times New Roman"/>
          <w:b/>
          <w:bCs/>
          <w:i w:val="0"/>
          <w:iCs w:val="0"/>
          <w:color w:val="000000" w:themeColor="text1"/>
          <w:sz w:val="22"/>
          <w:szCs w:val="22"/>
        </w:rPr>
      </w:pPr>
      <w:r w:rsidRPr="00323D63">
        <w:rPr>
          <w:rFonts w:ascii="Times New Roman" w:hAnsi="Times New Roman" w:cs="Times New Roman"/>
          <w:b/>
          <w:bCs/>
          <w:i w:val="0"/>
          <w:iCs w:val="0"/>
          <w:color w:val="000000" w:themeColor="text1"/>
          <w:sz w:val="22"/>
          <w:szCs w:val="22"/>
        </w:rPr>
        <w:t xml:space="preserve">Figure </w:t>
      </w:r>
      <w:r>
        <w:rPr>
          <w:rFonts w:ascii="Times New Roman" w:hAnsi="Times New Roman" w:cs="Times New Roman"/>
          <w:b/>
          <w:bCs/>
          <w:i w:val="0"/>
          <w:iCs w:val="0"/>
          <w:color w:val="000000" w:themeColor="text1"/>
          <w:sz w:val="22"/>
          <w:szCs w:val="22"/>
        </w:rPr>
        <w:t>1</w:t>
      </w:r>
      <w:r w:rsidRPr="00323D63">
        <w:rPr>
          <w:rFonts w:ascii="Times New Roman" w:hAnsi="Times New Roman" w:cs="Times New Roman"/>
          <w:i w:val="0"/>
          <w:iCs w:val="0"/>
          <w:color w:val="000000" w:themeColor="text1"/>
          <w:sz w:val="22"/>
          <w:szCs w:val="22"/>
        </w:rPr>
        <w:t xml:space="preserve"> Panel </w:t>
      </w:r>
      <w:r w:rsidR="00E408FF">
        <w:rPr>
          <w:rFonts w:ascii="Times New Roman" w:hAnsi="Times New Roman" w:cs="Times New Roman"/>
          <w:i w:val="0"/>
          <w:iCs w:val="0"/>
          <w:color w:val="000000" w:themeColor="text1"/>
          <w:sz w:val="22"/>
          <w:szCs w:val="22"/>
        </w:rPr>
        <w:t>a</w:t>
      </w:r>
      <w:r w:rsidRPr="00323D63">
        <w:rPr>
          <w:rFonts w:ascii="Times New Roman" w:hAnsi="Times New Roman" w:cs="Times New Roman"/>
          <w:i w:val="0"/>
          <w:iCs w:val="0"/>
          <w:color w:val="000000" w:themeColor="text1"/>
          <w:sz w:val="22"/>
          <w:szCs w:val="22"/>
        </w:rPr>
        <w:t xml:space="preserve">) shows the deployment location and </w:t>
      </w:r>
      <w:r w:rsidR="00E32127">
        <w:rPr>
          <w:rFonts w:ascii="Times New Roman" w:hAnsi="Times New Roman" w:cs="Times New Roman"/>
          <w:i w:val="0"/>
          <w:iCs w:val="0"/>
          <w:color w:val="000000" w:themeColor="text1"/>
          <w:sz w:val="22"/>
          <w:szCs w:val="22"/>
        </w:rPr>
        <w:t>planned</w:t>
      </w:r>
      <w:r w:rsidR="00E32127" w:rsidRPr="00323D63">
        <w:rPr>
          <w:rFonts w:ascii="Times New Roman" w:hAnsi="Times New Roman" w:cs="Times New Roman"/>
          <w:i w:val="0"/>
          <w:iCs w:val="0"/>
          <w:color w:val="000000" w:themeColor="text1"/>
          <w:sz w:val="22"/>
          <w:szCs w:val="22"/>
        </w:rPr>
        <w:t xml:space="preserve"> </w:t>
      </w:r>
      <w:r w:rsidRPr="00323D63">
        <w:rPr>
          <w:rFonts w:ascii="Times New Roman" w:hAnsi="Times New Roman" w:cs="Times New Roman"/>
          <w:i w:val="0"/>
          <w:iCs w:val="0"/>
          <w:color w:val="000000" w:themeColor="text1"/>
          <w:sz w:val="22"/>
          <w:szCs w:val="22"/>
        </w:rPr>
        <w:t xml:space="preserve">track of </w:t>
      </w:r>
      <w:proofErr w:type="spellStart"/>
      <w:r w:rsidR="00BA4096">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195 in </w:t>
      </w:r>
      <w:proofErr w:type="spellStart"/>
      <w:r w:rsidRPr="00323D63">
        <w:rPr>
          <w:rFonts w:ascii="Times New Roman" w:hAnsi="Times New Roman" w:cs="Times New Roman"/>
          <w:i w:val="0"/>
          <w:iCs w:val="0"/>
          <w:color w:val="000000" w:themeColor="text1"/>
          <w:sz w:val="22"/>
          <w:szCs w:val="22"/>
        </w:rPr>
        <w:t>Colvos</w:t>
      </w:r>
      <w:proofErr w:type="spellEnd"/>
      <w:r w:rsidRPr="00323D63">
        <w:rPr>
          <w:rFonts w:ascii="Times New Roman" w:hAnsi="Times New Roman" w:cs="Times New Roman"/>
          <w:i w:val="0"/>
          <w:iCs w:val="0"/>
          <w:color w:val="000000" w:themeColor="text1"/>
          <w:sz w:val="22"/>
          <w:szCs w:val="22"/>
        </w:rPr>
        <w:t xml:space="preserve"> Passage on the West side of Vashon Island. The DIY float will be deployed alongside the </w:t>
      </w:r>
      <w:proofErr w:type="spellStart"/>
      <w:r w:rsidR="00BA4096">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and allowed to drift down the passage while making continuous profiles. Red stars indicate </w:t>
      </w:r>
      <w:r w:rsidR="00E32127">
        <w:rPr>
          <w:rFonts w:ascii="Times New Roman" w:hAnsi="Times New Roman" w:cs="Times New Roman"/>
          <w:i w:val="0"/>
          <w:iCs w:val="0"/>
          <w:color w:val="000000" w:themeColor="text1"/>
          <w:sz w:val="22"/>
          <w:szCs w:val="22"/>
        </w:rPr>
        <w:t>planned</w:t>
      </w:r>
      <w:r w:rsidR="00E32127" w:rsidRPr="00323D63">
        <w:rPr>
          <w:rFonts w:ascii="Times New Roman" w:hAnsi="Times New Roman" w:cs="Times New Roman"/>
          <w:i w:val="0"/>
          <w:iCs w:val="0"/>
          <w:color w:val="000000" w:themeColor="text1"/>
          <w:sz w:val="22"/>
          <w:szCs w:val="22"/>
        </w:rPr>
        <w:t xml:space="preserve"> </w:t>
      </w:r>
      <w:proofErr w:type="spellStart"/>
      <w:r w:rsidR="00BA4096">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and float dive sights or pickup locations. White lines represent the likely path of the </w:t>
      </w:r>
      <w:proofErr w:type="spellStart"/>
      <w:proofErr w:type="gramStart"/>
      <w:r w:rsidR="00BA4096">
        <w:rPr>
          <w:rFonts w:ascii="Times New Roman" w:hAnsi="Times New Roman" w:cs="Times New Roman"/>
          <w:i w:val="0"/>
          <w:iCs w:val="0"/>
          <w:color w:val="000000" w:themeColor="text1"/>
          <w:sz w:val="22"/>
          <w:szCs w:val="22"/>
        </w:rPr>
        <w:t>SeaGlider</w:t>
      </w:r>
      <w:proofErr w:type="spellEnd"/>
      <w:proofErr w:type="gramEnd"/>
      <w:r w:rsidRPr="00323D63">
        <w:rPr>
          <w:rFonts w:ascii="Times New Roman" w:hAnsi="Times New Roman" w:cs="Times New Roman"/>
          <w:i w:val="0"/>
          <w:iCs w:val="0"/>
          <w:color w:val="000000" w:themeColor="text1"/>
          <w:sz w:val="22"/>
          <w:szCs w:val="22"/>
        </w:rPr>
        <w:t xml:space="preserve"> or float once </w:t>
      </w:r>
      <w:r w:rsidRPr="00323D63">
        <w:rPr>
          <w:rFonts w:ascii="Times New Roman" w:hAnsi="Times New Roman" w:cs="Times New Roman"/>
          <w:i w:val="0"/>
          <w:iCs w:val="0"/>
          <w:color w:val="000000" w:themeColor="text1"/>
          <w:sz w:val="22"/>
          <w:szCs w:val="22"/>
        </w:rPr>
        <w:lastRenderedPageBreak/>
        <w:t xml:space="preserve">deployed. The red star circumscribed by a black circle indicates likely deployment locations. Actual deployment locations </w:t>
      </w:r>
      <w:r w:rsidR="00E32127">
        <w:rPr>
          <w:rFonts w:ascii="Times New Roman" w:hAnsi="Times New Roman" w:cs="Times New Roman"/>
          <w:i w:val="0"/>
          <w:iCs w:val="0"/>
          <w:color w:val="000000" w:themeColor="text1"/>
          <w:sz w:val="22"/>
          <w:szCs w:val="22"/>
        </w:rPr>
        <w:t>may</w:t>
      </w:r>
      <w:r w:rsidR="00E32127" w:rsidRPr="00323D63">
        <w:rPr>
          <w:rFonts w:ascii="Times New Roman" w:hAnsi="Times New Roman" w:cs="Times New Roman"/>
          <w:i w:val="0"/>
          <w:iCs w:val="0"/>
          <w:color w:val="000000" w:themeColor="text1"/>
          <w:sz w:val="22"/>
          <w:szCs w:val="22"/>
        </w:rPr>
        <w:t xml:space="preserve"> </w:t>
      </w:r>
      <w:r w:rsidRPr="00323D63">
        <w:rPr>
          <w:rFonts w:ascii="Times New Roman" w:hAnsi="Times New Roman" w:cs="Times New Roman"/>
          <w:i w:val="0"/>
          <w:iCs w:val="0"/>
          <w:color w:val="000000" w:themeColor="text1"/>
          <w:sz w:val="22"/>
          <w:szCs w:val="22"/>
        </w:rPr>
        <w:t>vary depending on local boat traffic and tidal patterns.</w:t>
      </w:r>
      <w:r w:rsidR="00E408FF" w:rsidRPr="00E408FF">
        <w:rPr>
          <w:rFonts w:ascii="Times New Roman" w:hAnsi="Times New Roman" w:cs="Times New Roman"/>
          <w:i w:val="0"/>
          <w:iCs w:val="0"/>
          <w:color w:val="000000" w:themeColor="text1"/>
          <w:sz w:val="22"/>
          <w:szCs w:val="22"/>
        </w:rPr>
        <w:t xml:space="preserve"> </w:t>
      </w:r>
      <w:r w:rsidR="00E408FF" w:rsidRPr="00323D63">
        <w:rPr>
          <w:rFonts w:ascii="Times New Roman" w:hAnsi="Times New Roman" w:cs="Times New Roman"/>
          <w:i w:val="0"/>
          <w:iCs w:val="0"/>
          <w:color w:val="000000" w:themeColor="text1"/>
          <w:sz w:val="22"/>
          <w:szCs w:val="22"/>
        </w:rPr>
        <w:t xml:space="preserve">Panel </w:t>
      </w:r>
      <w:r w:rsidR="00E408FF">
        <w:rPr>
          <w:rFonts w:ascii="Times New Roman" w:hAnsi="Times New Roman" w:cs="Times New Roman"/>
          <w:i w:val="0"/>
          <w:iCs w:val="0"/>
          <w:color w:val="000000" w:themeColor="text1"/>
          <w:sz w:val="22"/>
          <w:szCs w:val="22"/>
        </w:rPr>
        <w:t>b</w:t>
      </w:r>
      <w:r w:rsidR="00E408FF" w:rsidRPr="00323D63">
        <w:rPr>
          <w:rFonts w:ascii="Times New Roman" w:hAnsi="Times New Roman" w:cs="Times New Roman"/>
          <w:i w:val="0"/>
          <w:iCs w:val="0"/>
          <w:color w:val="000000" w:themeColor="text1"/>
          <w:sz w:val="22"/>
          <w:szCs w:val="22"/>
        </w:rPr>
        <w:t xml:space="preserve">) shows the deployment location and </w:t>
      </w:r>
      <w:r w:rsidR="00E408FF">
        <w:rPr>
          <w:rFonts w:ascii="Times New Roman" w:hAnsi="Times New Roman" w:cs="Times New Roman"/>
          <w:i w:val="0"/>
          <w:iCs w:val="0"/>
          <w:color w:val="000000" w:themeColor="text1"/>
          <w:sz w:val="22"/>
          <w:szCs w:val="22"/>
        </w:rPr>
        <w:t>planned</w:t>
      </w:r>
      <w:r w:rsidR="00E408FF" w:rsidRPr="00323D63">
        <w:rPr>
          <w:rFonts w:ascii="Times New Roman" w:hAnsi="Times New Roman" w:cs="Times New Roman"/>
          <w:i w:val="0"/>
          <w:iCs w:val="0"/>
          <w:color w:val="000000" w:themeColor="text1"/>
          <w:sz w:val="22"/>
          <w:szCs w:val="22"/>
        </w:rPr>
        <w:t xml:space="preserve"> track of </w:t>
      </w:r>
      <w:proofErr w:type="spellStart"/>
      <w:r w:rsidR="00BA4096">
        <w:rPr>
          <w:rFonts w:ascii="Times New Roman" w:hAnsi="Times New Roman" w:cs="Times New Roman"/>
          <w:i w:val="0"/>
          <w:iCs w:val="0"/>
          <w:color w:val="000000" w:themeColor="text1"/>
          <w:sz w:val="22"/>
          <w:szCs w:val="22"/>
        </w:rPr>
        <w:t>SeaGlider</w:t>
      </w:r>
      <w:proofErr w:type="spellEnd"/>
      <w:r w:rsidR="00E408FF" w:rsidRPr="00323D63">
        <w:rPr>
          <w:rFonts w:ascii="Times New Roman" w:hAnsi="Times New Roman" w:cs="Times New Roman"/>
          <w:i w:val="0"/>
          <w:iCs w:val="0"/>
          <w:color w:val="000000" w:themeColor="text1"/>
          <w:sz w:val="22"/>
          <w:szCs w:val="22"/>
        </w:rPr>
        <w:t xml:space="preserve"> 175 near Shilshole Bay, WA. Manual casts of the DIY float tethered to a line will be done at every </w:t>
      </w:r>
      <w:proofErr w:type="spellStart"/>
      <w:r w:rsidR="00BA4096">
        <w:rPr>
          <w:rFonts w:ascii="Times New Roman" w:hAnsi="Times New Roman" w:cs="Times New Roman"/>
          <w:i w:val="0"/>
          <w:iCs w:val="0"/>
          <w:color w:val="000000" w:themeColor="text1"/>
          <w:sz w:val="22"/>
          <w:szCs w:val="22"/>
        </w:rPr>
        <w:t>SeaGlider</w:t>
      </w:r>
      <w:proofErr w:type="spellEnd"/>
      <w:r w:rsidR="00E408FF" w:rsidRPr="00323D63">
        <w:rPr>
          <w:rFonts w:ascii="Times New Roman" w:hAnsi="Times New Roman" w:cs="Times New Roman"/>
          <w:i w:val="0"/>
          <w:iCs w:val="0"/>
          <w:color w:val="000000" w:themeColor="text1"/>
          <w:sz w:val="22"/>
          <w:szCs w:val="22"/>
        </w:rPr>
        <w:t xml:space="preserve"> dive sight to collect profile data.</w:t>
      </w:r>
    </w:p>
    <w:p w14:paraId="20605E9C" w14:textId="77777777" w:rsidR="00F9630A" w:rsidRDefault="00F9630A" w:rsidP="00952D45">
      <w:pPr>
        <w:spacing w:line="480" w:lineRule="auto"/>
        <w:rPr>
          <w:rFonts w:ascii="Times New Roman" w:hAnsi="Times New Roman" w:cs="Times New Roman"/>
          <w:color w:val="000000" w:themeColor="text1"/>
        </w:rPr>
      </w:pPr>
    </w:p>
    <w:p w14:paraId="50309AA1" w14:textId="50ED0122" w:rsidR="00787963" w:rsidRPr="00684B7C" w:rsidRDefault="00952D45" w:rsidP="00787963">
      <w:pPr>
        <w:spacing w:line="480" w:lineRule="auto"/>
        <w:rPr>
          <w:rFonts w:ascii="Times New Roman" w:hAnsi="Times New Roman" w:cs="Times New Roman"/>
          <w:color w:val="000000" w:themeColor="text1"/>
        </w:rPr>
      </w:pPr>
      <w:r w:rsidRPr="009F224B">
        <w:rPr>
          <w:rFonts w:ascii="Times New Roman" w:hAnsi="Times New Roman" w:cs="Times New Roman"/>
          <w:color w:val="000000" w:themeColor="text1"/>
        </w:rPr>
        <w:t>This location experiences high levels of turbulent mixing due to sills</w:t>
      </w:r>
      <w:r>
        <w:rPr>
          <w:rFonts w:ascii="Times New Roman" w:hAnsi="Times New Roman" w:cs="Times New Roman"/>
          <w:color w:val="000000" w:themeColor="text1"/>
        </w:rPr>
        <w:t xml:space="preserve"> – thin areas of rapidly reduced depth –</w:t>
      </w:r>
      <w:r w:rsidR="00BA4096">
        <w:rPr>
          <w:rFonts w:ascii="Times New Roman" w:hAnsi="Times New Roman" w:cs="Times New Roman"/>
          <w:color w:val="000000" w:themeColor="text1"/>
        </w:rPr>
        <w:t xml:space="preserve"> </w:t>
      </w:r>
      <w:r w:rsidRPr="009F224B">
        <w:rPr>
          <w:rFonts w:ascii="Times New Roman" w:hAnsi="Times New Roman" w:cs="Times New Roman"/>
          <w:color w:val="000000" w:themeColor="text1"/>
        </w:rPr>
        <w:t>in the local bathymetry (</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w:t>
      </w:r>
      <w:r w:rsidRPr="009F224B">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9F224B">
        <w:rPr>
          <w:rFonts w:ascii="Times New Roman" w:hAnsi="Times New Roman" w:cs="Times New Roman"/>
          <w:color w:val="000000" w:themeColor="text1"/>
        </w:rPr>
        <w:t>Ovall, 2019)</w:t>
      </w:r>
      <w:r>
        <w:rPr>
          <w:rFonts w:ascii="Times New Roman" w:hAnsi="Times New Roman" w:cs="Times New Roman"/>
          <w:color w:val="000000" w:themeColor="text1"/>
        </w:rPr>
        <w:t xml:space="preserve">. Flood tides bring water into Southern Puget Sound through East Passage (the eastern edge of Vashon Island) where it is then upwelled and mixed over a sill in the Tacoma Narrows; the ebb tide then again pulls water through the Tacoma Narrows and into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Passage </w:t>
      </w:r>
      <w:r w:rsidRPr="009F224B">
        <w:rPr>
          <w:rFonts w:ascii="Times New Roman" w:hAnsi="Times New Roman" w:cs="Times New Roman"/>
          <w:color w:val="000000" w:themeColor="text1"/>
        </w:rPr>
        <w:t>(</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w:t>
      </w:r>
      <w:r w:rsidRPr="009F224B">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9F224B">
        <w:rPr>
          <w:rFonts w:ascii="Times New Roman" w:hAnsi="Times New Roman" w:cs="Times New Roman"/>
          <w:color w:val="000000" w:themeColor="text1"/>
        </w:rPr>
        <w:t>Ovall, 2019)</w:t>
      </w:r>
      <w:r>
        <w:rPr>
          <w:rFonts w:ascii="Times New Roman" w:hAnsi="Times New Roman" w:cs="Times New Roman"/>
          <w:color w:val="000000" w:themeColor="text1"/>
        </w:rPr>
        <w:t xml:space="preserve">. As water flows over a sill, its </w:t>
      </w:r>
      <w:commentRangeStart w:id="2"/>
      <w:r>
        <w:rPr>
          <w:rFonts w:ascii="Times New Roman" w:hAnsi="Times New Roman" w:cs="Times New Roman"/>
          <w:color w:val="000000" w:themeColor="text1"/>
        </w:rPr>
        <w:t xml:space="preserve">velocity increases </w:t>
      </w:r>
      <w:commentRangeEnd w:id="2"/>
      <w:r w:rsidR="00E32127">
        <w:rPr>
          <w:rStyle w:val="CommentReference"/>
        </w:rPr>
        <w:commentReference w:id="2"/>
      </w:r>
      <w:r>
        <w:rPr>
          <w:rFonts w:ascii="Times New Roman" w:hAnsi="Times New Roman" w:cs="Times New Roman"/>
          <w:color w:val="000000" w:themeColor="text1"/>
        </w:rPr>
        <w:t xml:space="preserve">and pressure therefore decreases in adherence to Bernoulli’s principle (Seim and Gregg, 1997). Dense water near a sill’s base is drawn upward as pressure over the sill decreases and is then turbulently mixed with the less-dense waters passing over (Seim and Gregg, 1997). </w:t>
      </w:r>
      <w:r w:rsidR="00BF49B9">
        <w:rPr>
          <w:rFonts w:ascii="Times New Roman" w:hAnsi="Times New Roman" w:cs="Times New Roman"/>
          <w:color w:val="000000" w:themeColor="text1"/>
        </w:rPr>
        <w:t>Flow</w:t>
      </w:r>
      <w:r w:rsidR="00BF49B9">
        <w:rPr>
          <w:rFonts w:ascii="Times New Roman" w:hAnsi="Times New Roman" w:cs="Times New Roman"/>
          <w:color w:val="000000" w:themeColor="text1"/>
        </w:rPr>
        <w:t xml:space="preserve"> in </w:t>
      </w:r>
      <w:proofErr w:type="spellStart"/>
      <w:r w:rsidR="00BF49B9">
        <w:rPr>
          <w:rFonts w:ascii="Times New Roman" w:hAnsi="Times New Roman" w:cs="Times New Roman"/>
          <w:color w:val="000000" w:themeColor="text1"/>
        </w:rPr>
        <w:t>Colvos</w:t>
      </w:r>
      <w:proofErr w:type="spellEnd"/>
      <w:r w:rsidR="00BF49B9">
        <w:rPr>
          <w:rFonts w:ascii="Times New Roman" w:hAnsi="Times New Roman" w:cs="Times New Roman"/>
          <w:color w:val="000000" w:themeColor="text1"/>
        </w:rPr>
        <w:t xml:space="preserve"> </w:t>
      </w:r>
      <w:r w:rsidR="00BF49B9">
        <w:rPr>
          <w:rFonts w:ascii="Times New Roman" w:hAnsi="Times New Roman" w:cs="Times New Roman"/>
          <w:color w:val="000000" w:themeColor="text1"/>
        </w:rPr>
        <w:t>P</w:t>
      </w:r>
      <w:r w:rsidR="00BF49B9">
        <w:rPr>
          <w:rFonts w:ascii="Times New Roman" w:hAnsi="Times New Roman" w:cs="Times New Roman"/>
          <w:color w:val="000000" w:themeColor="text1"/>
        </w:rPr>
        <w:t>assage</w:t>
      </w:r>
      <w:r w:rsidR="00BF49B9">
        <w:rPr>
          <w:rFonts w:ascii="Times New Roman" w:hAnsi="Times New Roman" w:cs="Times New Roman"/>
          <w:color w:val="000000" w:themeColor="text1"/>
        </w:rPr>
        <w:t xml:space="preserve"> is always directed in the northward direction (</w:t>
      </w:r>
      <w:proofErr w:type="spellStart"/>
      <w:r w:rsidR="00BF49B9" w:rsidRPr="009F224B">
        <w:rPr>
          <w:rFonts w:ascii="Times New Roman" w:hAnsi="Times New Roman" w:cs="Times New Roman"/>
          <w:color w:val="000000" w:themeColor="text1"/>
        </w:rPr>
        <w:t>Ovall</w:t>
      </w:r>
      <w:proofErr w:type="spellEnd"/>
      <w:r w:rsidR="00BF49B9" w:rsidRPr="009F224B">
        <w:rPr>
          <w:rFonts w:ascii="Times New Roman" w:hAnsi="Times New Roman" w:cs="Times New Roman"/>
          <w:color w:val="000000" w:themeColor="text1"/>
        </w:rPr>
        <w:t>, 2019</w:t>
      </w:r>
      <w:r w:rsidR="00BF49B9">
        <w:rPr>
          <w:rFonts w:ascii="Times New Roman" w:hAnsi="Times New Roman" w:cs="Times New Roman"/>
          <w:color w:val="000000" w:themeColor="text1"/>
        </w:rPr>
        <w:t xml:space="preserve">), </w:t>
      </w:r>
      <w:r w:rsidR="00BF49B9" w:rsidRPr="00BF49B9">
        <w:rPr>
          <w:rFonts w:ascii="Times New Roman" w:hAnsi="Times New Roman" w:cs="Times New Roman"/>
          <w:color w:val="000000" w:themeColor="text1"/>
        </w:rPr>
        <w:t xml:space="preserve">making it an ideal place to be able to predict the trajectory of the float and ensure it can be co-located with the </w:t>
      </w:r>
      <w:proofErr w:type="spellStart"/>
      <w:r w:rsidR="00BF49B9" w:rsidRPr="00BF49B9">
        <w:rPr>
          <w:rFonts w:ascii="Times New Roman" w:hAnsi="Times New Roman" w:cs="Times New Roman"/>
          <w:color w:val="000000" w:themeColor="text1"/>
        </w:rPr>
        <w:t>Sea</w:t>
      </w:r>
      <w:r w:rsidR="00BF49B9">
        <w:rPr>
          <w:rFonts w:ascii="Times New Roman" w:hAnsi="Times New Roman" w:cs="Times New Roman"/>
          <w:color w:val="000000" w:themeColor="text1"/>
        </w:rPr>
        <w:t>G</w:t>
      </w:r>
      <w:r w:rsidR="00BF49B9" w:rsidRPr="00BF49B9">
        <w:rPr>
          <w:rFonts w:ascii="Times New Roman" w:hAnsi="Times New Roman" w:cs="Times New Roman"/>
          <w:color w:val="000000" w:themeColor="text1"/>
        </w:rPr>
        <w:t>lider</w:t>
      </w:r>
      <w:proofErr w:type="spellEnd"/>
      <w:r w:rsidR="00BF49B9" w:rsidRPr="00BF49B9">
        <w:rPr>
          <w:rFonts w:ascii="Times New Roman" w:hAnsi="Times New Roman" w:cs="Times New Roman"/>
          <w:color w:val="000000" w:themeColor="text1"/>
        </w:rPr>
        <w:t>.</w:t>
      </w:r>
      <w:r w:rsidR="00BF49B9" w:rsidRPr="00BF49B9">
        <w:rPr>
          <w:rFonts w:ascii="Times New Roman" w:hAnsi="Times New Roman" w:cs="Times New Roman"/>
          <w:color w:val="000000" w:themeColor="text1"/>
        </w:rPr>
        <w:t xml:space="preserve"> </w:t>
      </w:r>
      <w:r w:rsidR="00F9630A">
        <w:rPr>
          <w:rFonts w:ascii="Times New Roman" w:hAnsi="Times New Roman" w:cs="Times New Roman"/>
          <w:color w:val="000000" w:themeColor="text1"/>
        </w:rPr>
        <w:t xml:space="preserve">The high levels of mixing </w:t>
      </w:r>
      <w:r w:rsidR="00BF49B9">
        <w:rPr>
          <w:rFonts w:ascii="Times New Roman" w:hAnsi="Times New Roman" w:cs="Times New Roman"/>
          <w:color w:val="000000" w:themeColor="text1"/>
        </w:rPr>
        <w:t>around</w:t>
      </w:r>
      <w:r w:rsidR="00F9630A">
        <w:rPr>
          <w:rFonts w:ascii="Times New Roman" w:hAnsi="Times New Roman" w:cs="Times New Roman"/>
          <w:color w:val="000000" w:themeColor="text1"/>
        </w:rPr>
        <w:t xml:space="preserve"> </w:t>
      </w:r>
      <w:proofErr w:type="spellStart"/>
      <w:r w:rsidR="00F9630A">
        <w:rPr>
          <w:rFonts w:ascii="Times New Roman" w:hAnsi="Times New Roman" w:cs="Times New Roman"/>
          <w:color w:val="000000" w:themeColor="text1"/>
        </w:rPr>
        <w:t>Colvos</w:t>
      </w:r>
      <w:proofErr w:type="spellEnd"/>
      <w:r w:rsidR="00F9630A">
        <w:rPr>
          <w:rFonts w:ascii="Times New Roman" w:hAnsi="Times New Roman" w:cs="Times New Roman"/>
          <w:color w:val="000000" w:themeColor="text1"/>
        </w:rPr>
        <w:t xml:space="preserve"> Passage cause spatial variability of salinity to be low</w:t>
      </w:r>
      <w:r w:rsidR="00684B7C">
        <w:rPr>
          <w:rFonts w:ascii="Times New Roman" w:hAnsi="Times New Roman" w:cs="Times New Roman"/>
          <w:color w:val="000000" w:themeColor="text1"/>
        </w:rPr>
        <w:t xml:space="preserve">, increasing confidence that the proposed float and </w:t>
      </w:r>
      <w:proofErr w:type="spellStart"/>
      <w:r w:rsidR="00BA4096">
        <w:rPr>
          <w:rFonts w:ascii="Times New Roman" w:hAnsi="Times New Roman" w:cs="Times New Roman"/>
          <w:color w:val="000000" w:themeColor="text1"/>
        </w:rPr>
        <w:t>SeaGlider</w:t>
      </w:r>
      <w:proofErr w:type="spellEnd"/>
      <w:r w:rsidR="00684B7C">
        <w:rPr>
          <w:rFonts w:ascii="Times New Roman" w:hAnsi="Times New Roman" w:cs="Times New Roman"/>
          <w:color w:val="000000" w:themeColor="text1"/>
        </w:rPr>
        <w:t xml:space="preserve"> will measure similar water masses</w:t>
      </w:r>
      <w:r w:rsidR="00BA4096">
        <w:rPr>
          <w:rFonts w:ascii="Times New Roman" w:hAnsi="Times New Roman" w:cs="Times New Roman"/>
          <w:color w:val="000000" w:themeColor="text1"/>
        </w:rPr>
        <w:t xml:space="preserve"> when deployed in the same vicinity</w:t>
      </w:r>
      <w:r w:rsidR="00684B7C">
        <w:rPr>
          <w:rFonts w:ascii="Times New Roman" w:hAnsi="Times New Roman" w:cs="Times New Roman"/>
          <w:color w:val="000000" w:themeColor="text1"/>
        </w:rPr>
        <w:t>.</w:t>
      </w:r>
      <w:r w:rsidR="00BA4096">
        <w:rPr>
          <w:rFonts w:ascii="Times New Roman" w:hAnsi="Times New Roman" w:cs="Times New Roman"/>
          <w:color w:val="000000" w:themeColor="text1"/>
        </w:rPr>
        <w:t xml:space="preserve"> </w:t>
      </w:r>
      <w:r w:rsidR="00787963" w:rsidRPr="009F224B">
        <w:rPr>
          <w:rFonts w:ascii="Times New Roman" w:hAnsi="Times New Roman" w:cs="Times New Roman"/>
          <w:b/>
          <w:bCs/>
        </w:rPr>
        <w:br w:type="page"/>
      </w:r>
    </w:p>
    <w:p w14:paraId="31BDBE90" w14:textId="2CBEE351" w:rsidR="003751EE" w:rsidRPr="009F224B" w:rsidRDefault="003751EE" w:rsidP="003751EE">
      <w:pPr>
        <w:spacing w:line="480" w:lineRule="auto"/>
        <w:rPr>
          <w:rFonts w:ascii="Times New Roman" w:hAnsi="Times New Roman" w:cs="Times New Roman"/>
          <w:b/>
          <w:bCs/>
        </w:rPr>
      </w:pPr>
      <w:r w:rsidRPr="009F224B">
        <w:rPr>
          <w:rFonts w:ascii="Times New Roman" w:hAnsi="Times New Roman" w:cs="Times New Roman"/>
          <w:b/>
          <w:bCs/>
        </w:rPr>
        <w:lastRenderedPageBreak/>
        <w:t>Proposed research</w:t>
      </w:r>
    </w:p>
    <w:p w14:paraId="50C1DEC8" w14:textId="179E886E" w:rsidR="00DC4B99" w:rsidRPr="009F224B" w:rsidRDefault="00DC4B99" w:rsidP="00DC4B99">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t xml:space="preserve">Building the </w:t>
      </w:r>
      <w:proofErr w:type="spellStart"/>
      <w:r w:rsidRPr="009F224B">
        <w:rPr>
          <w:rFonts w:ascii="Times New Roman" w:hAnsi="Times New Roman" w:cs="Times New Roman"/>
          <w:b/>
          <w:bCs/>
        </w:rPr>
        <w:t>openFloat</w:t>
      </w:r>
      <w:proofErr w:type="spellEnd"/>
    </w:p>
    <w:p w14:paraId="7F98D9FB" w14:textId="71B7EB68" w:rsidR="000C4991" w:rsidRPr="009F224B" w:rsidRDefault="00570400" w:rsidP="003751EE">
      <w:pPr>
        <w:spacing w:line="480" w:lineRule="auto"/>
        <w:rPr>
          <w:rFonts w:ascii="Times New Roman" w:hAnsi="Times New Roman" w:cs="Times New Roman"/>
        </w:rPr>
      </w:pPr>
      <w:r w:rsidRPr="009F224B">
        <w:rPr>
          <w:rFonts w:ascii="Times New Roman" w:hAnsi="Times New Roman" w:cs="Times New Roman"/>
        </w:rPr>
        <w:t>This projec</w:t>
      </w:r>
      <w:r w:rsidR="00787963">
        <w:rPr>
          <w:rFonts w:ascii="Times New Roman" w:hAnsi="Times New Roman" w:cs="Times New Roman"/>
        </w:rPr>
        <w:t xml:space="preserve">t </w:t>
      </w:r>
      <w:r w:rsidRPr="009F224B">
        <w:rPr>
          <w:rFonts w:ascii="Times New Roman" w:hAnsi="Times New Roman" w:cs="Times New Roman"/>
        </w:rPr>
        <w:t xml:space="preserve">proposes the design and build of an open-source autonomous profiling float </w:t>
      </w:r>
      <w:r w:rsidR="00E47492" w:rsidRPr="009F224B">
        <w:rPr>
          <w:rFonts w:ascii="Times New Roman" w:hAnsi="Times New Roman" w:cs="Times New Roman"/>
        </w:rPr>
        <w:t xml:space="preserve">– dubbed </w:t>
      </w:r>
      <w:proofErr w:type="spellStart"/>
      <w:r w:rsidR="00E47492" w:rsidRPr="009F224B">
        <w:rPr>
          <w:rFonts w:ascii="Times New Roman" w:hAnsi="Times New Roman" w:cs="Times New Roman"/>
        </w:rPr>
        <w:t>openFloat</w:t>
      </w:r>
      <w:proofErr w:type="spellEnd"/>
      <w:r w:rsidR="00E47492" w:rsidRPr="009F224B">
        <w:rPr>
          <w:rFonts w:ascii="Times New Roman" w:hAnsi="Times New Roman" w:cs="Times New Roman"/>
        </w:rPr>
        <w:t xml:space="preserve"> – </w:t>
      </w:r>
      <w:r w:rsidRPr="009F224B">
        <w:rPr>
          <w:rFonts w:ascii="Times New Roman" w:hAnsi="Times New Roman" w:cs="Times New Roman"/>
        </w:rPr>
        <w:t>for the collection of foundational oceanographic data variables such as temperature, pressure, and salinity</w:t>
      </w:r>
      <w:r w:rsidR="00E32127">
        <w:rPr>
          <w:rFonts w:ascii="Times New Roman" w:hAnsi="Times New Roman" w:cs="Times New Roman"/>
        </w:rPr>
        <w:t xml:space="preserve"> (estimated)</w:t>
      </w:r>
      <w:r w:rsidRPr="009F224B">
        <w:rPr>
          <w:rFonts w:ascii="Times New Roman" w:hAnsi="Times New Roman" w:cs="Times New Roman"/>
        </w:rPr>
        <w:t>.</w:t>
      </w:r>
      <w:r w:rsidR="00E47492" w:rsidRPr="009F224B">
        <w:rPr>
          <w:rFonts w:ascii="Times New Roman" w:hAnsi="Times New Roman" w:cs="Times New Roman"/>
        </w:rPr>
        <w:t xml:space="preserve"> </w:t>
      </w:r>
      <w:r w:rsidR="00787963">
        <w:rPr>
          <w:rFonts w:ascii="Times New Roman" w:hAnsi="Times New Roman" w:cs="Times New Roman"/>
        </w:rPr>
        <w:t xml:space="preserve">The </w:t>
      </w:r>
      <w:proofErr w:type="spellStart"/>
      <w:r w:rsidR="004F6D02">
        <w:rPr>
          <w:rFonts w:ascii="Times New Roman" w:hAnsi="Times New Roman" w:cs="Times New Roman"/>
        </w:rPr>
        <w:t>o</w:t>
      </w:r>
      <w:r w:rsidR="000C4991" w:rsidRPr="009F224B">
        <w:rPr>
          <w:rFonts w:ascii="Times New Roman" w:hAnsi="Times New Roman" w:cs="Times New Roman"/>
        </w:rPr>
        <w:t>penFloat</w:t>
      </w:r>
      <w:proofErr w:type="spellEnd"/>
      <w:r w:rsidR="000C4991" w:rsidRPr="009F224B">
        <w:rPr>
          <w:rFonts w:ascii="Times New Roman" w:hAnsi="Times New Roman" w:cs="Times New Roman"/>
        </w:rPr>
        <w:t xml:space="preserve"> will use readily available electronics modules to collect, store, and transmit data.</w:t>
      </w:r>
      <w:r w:rsidR="000901F0">
        <w:rPr>
          <w:rFonts w:ascii="Times New Roman" w:hAnsi="Times New Roman" w:cs="Times New Roman"/>
        </w:rPr>
        <w:t xml:space="preserve"> </w:t>
      </w:r>
      <w:r w:rsidR="00A41E7E" w:rsidRPr="009F224B">
        <w:rPr>
          <w:rFonts w:ascii="Times New Roman" w:hAnsi="Times New Roman" w:cs="Times New Roman"/>
        </w:rPr>
        <w:t xml:space="preserve">The float will collect 12-bit analog </w:t>
      </w:r>
      <w:r w:rsidR="005815C9">
        <w:rPr>
          <w:rFonts w:ascii="Times New Roman" w:hAnsi="Times New Roman" w:cs="Times New Roman"/>
        </w:rPr>
        <w:t>temperature</w:t>
      </w:r>
      <w:r w:rsidR="00A41E7E" w:rsidRPr="009F224B">
        <w:rPr>
          <w:rFonts w:ascii="Times New Roman" w:hAnsi="Times New Roman" w:cs="Times New Roman"/>
        </w:rPr>
        <w:t>, GPS, time, light intensity, acceleration and absolute positioning, internal pressure, internal humidity, and internal temperature. These data will be stored on an internal 4GB SD card and later transmitted by LoRa</w:t>
      </w:r>
      <w:r w:rsidR="005815C9">
        <w:rPr>
          <w:rFonts w:ascii="Times New Roman" w:hAnsi="Times New Roman" w:cs="Times New Roman"/>
        </w:rPr>
        <w:t xml:space="preserve"> (long-range)</w:t>
      </w:r>
      <w:r w:rsidR="00A41E7E" w:rsidRPr="009F224B">
        <w:rPr>
          <w:rFonts w:ascii="Times New Roman" w:hAnsi="Times New Roman" w:cs="Times New Roman"/>
        </w:rPr>
        <w:t xml:space="preserve"> radio via the 915 MHz industrial, scientific, and medical band to a remote storage device shoreside or onboard the research vessel. </w:t>
      </w:r>
      <w:r w:rsidR="00787963" w:rsidRPr="00787963">
        <w:rPr>
          <w:rFonts w:ascii="Times New Roman" w:hAnsi="Times New Roman" w:cs="Times New Roman"/>
          <w:color w:val="000000"/>
          <w:kern w:val="0"/>
        </w:rPr>
        <w:t xml:space="preserve">This project hypothesizes an inexpensive DIY profiling float can be developed and used for salinity estimation by way of back-calculation from the TEOS-10 equation of state of seawater through known float properties – density </w:t>
      </w:r>
      <w:r w:rsidR="00D757FE">
        <w:rPr>
          <w:rFonts w:ascii="Times New Roman" w:hAnsi="Times New Roman" w:cs="Times New Roman"/>
          <w:color w:val="000000"/>
          <w:kern w:val="0"/>
        </w:rPr>
        <w:t>at</w:t>
      </w:r>
      <w:r w:rsidR="00787963" w:rsidRPr="00787963">
        <w:rPr>
          <w:rFonts w:ascii="Times New Roman" w:hAnsi="Times New Roman" w:cs="Times New Roman"/>
          <w:color w:val="000000"/>
          <w:kern w:val="0"/>
        </w:rPr>
        <w:t xml:space="preserve"> neutral buoyancy</w:t>
      </w:r>
      <w:r w:rsidR="00D757FE">
        <w:rPr>
          <w:rFonts w:ascii="Times New Roman" w:hAnsi="Times New Roman" w:cs="Times New Roman"/>
          <w:color w:val="000000"/>
          <w:kern w:val="0"/>
        </w:rPr>
        <w:t>, which equal the density of the surrounding water mass</w:t>
      </w:r>
      <w:r w:rsidR="00787963" w:rsidRPr="00787963">
        <w:rPr>
          <w:rFonts w:ascii="Times New Roman" w:hAnsi="Times New Roman" w:cs="Times New Roman"/>
          <w:color w:val="000000"/>
          <w:kern w:val="0"/>
        </w:rPr>
        <w:t xml:space="preserve"> – and the in-situ measurement of pressure and temperature.</w:t>
      </w:r>
    </w:p>
    <w:p w14:paraId="0D777581" w14:textId="77777777" w:rsidR="000C4991" w:rsidRPr="009F224B" w:rsidRDefault="000C4991" w:rsidP="003751EE">
      <w:pPr>
        <w:spacing w:line="480" w:lineRule="auto"/>
        <w:rPr>
          <w:rFonts w:ascii="Times New Roman" w:hAnsi="Times New Roman" w:cs="Times New Roman"/>
        </w:rPr>
      </w:pPr>
    </w:p>
    <w:p w14:paraId="7C17C889" w14:textId="62062D3F" w:rsidR="002E5445" w:rsidRDefault="00E47492" w:rsidP="002E5445">
      <w:pPr>
        <w:spacing w:line="480" w:lineRule="auto"/>
        <w:rPr>
          <w:rFonts w:ascii="Times New Roman" w:hAnsi="Times New Roman" w:cs="Times New Roman"/>
        </w:rPr>
      </w:pPr>
      <w:r w:rsidRPr="009F224B">
        <w:rPr>
          <w:rFonts w:ascii="Times New Roman" w:hAnsi="Times New Roman" w:cs="Times New Roman"/>
        </w:rPr>
        <w:t xml:space="preserve">The float will be controlled by an Adafruit ESP32 Feather Huzzah, a microcontroller board that can be purchased for 20 USD or less. </w:t>
      </w:r>
      <w:r w:rsidR="001015D5" w:rsidRPr="009F224B">
        <w:rPr>
          <w:rFonts w:ascii="Times New Roman" w:hAnsi="Times New Roman" w:cs="Times New Roman"/>
        </w:rPr>
        <w:t>This board has</w:t>
      </w:r>
      <w:r w:rsidR="00DC54F2" w:rsidRPr="009F224B">
        <w:rPr>
          <w:rFonts w:ascii="Times New Roman" w:hAnsi="Times New Roman" w:cs="Times New Roman"/>
        </w:rPr>
        <w:t xml:space="preserve"> </w:t>
      </w:r>
      <w:r w:rsidR="001015D5" w:rsidRPr="009F224B">
        <w:rPr>
          <w:rFonts w:ascii="Times New Roman" w:hAnsi="Times New Roman" w:cs="Times New Roman"/>
        </w:rPr>
        <w:t>processor speed</w:t>
      </w:r>
      <w:r w:rsidR="00DC54F2" w:rsidRPr="009F224B">
        <w:rPr>
          <w:rFonts w:ascii="Times New Roman" w:hAnsi="Times New Roman" w:cs="Times New Roman"/>
        </w:rPr>
        <w:t>s</w:t>
      </w:r>
      <w:r w:rsidR="001015D5" w:rsidRPr="009F224B">
        <w:rPr>
          <w:rFonts w:ascii="Times New Roman" w:hAnsi="Times New Roman" w:cs="Times New Roman"/>
        </w:rPr>
        <w:t xml:space="preserve"> of </w:t>
      </w:r>
      <w:r w:rsidR="00DC54F2" w:rsidRPr="009F224B">
        <w:rPr>
          <w:rFonts w:ascii="Times New Roman" w:hAnsi="Times New Roman" w:cs="Times New Roman"/>
        </w:rPr>
        <w:t xml:space="preserve">up to </w:t>
      </w:r>
      <w:r w:rsidR="001015D5" w:rsidRPr="009F224B">
        <w:rPr>
          <w:rFonts w:ascii="Times New Roman" w:hAnsi="Times New Roman" w:cs="Times New Roman"/>
        </w:rPr>
        <w:t xml:space="preserve">240 MHz (Adafruit Industries, 2023), a speed roughly 10 times as fast as the TT8 processor on the original </w:t>
      </w:r>
      <w:proofErr w:type="spellStart"/>
      <w:r w:rsidR="00BA4096">
        <w:rPr>
          <w:rFonts w:ascii="Times New Roman" w:hAnsi="Times New Roman" w:cs="Times New Roman"/>
        </w:rPr>
        <w:t>SeaGlider</w:t>
      </w:r>
      <w:r w:rsidR="001015D5" w:rsidRPr="009F224B">
        <w:rPr>
          <w:rFonts w:ascii="Times New Roman" w:hAnsi="Times New Roman" w:cs="Times New Roman"/>
        </w:rPr>
        <w:t>s</w:t>
      </w:r>
      <w:proofErr w:type="spellEnd"/>
      <w:r w:rsidR="001015D5" w:rsidRPr="009F224B">
        <w:rPr>
          <w:rFonts w:ascii="Times New Roman" w:hAnsi="Times New Roman" w:cs="Times New Roman"/>
        </w:rPr>
        <w:t xml:space="preserve"> (Freescale Semiconductor, 1995; Eriksen et al., 2001), and runs </w:t>
      </w:r>
      <w:r w:rsidR="000C4991" w:rsidRPr="009F224B">
        <w:rPr>
          <w:rFonts w:ascii="Times New Roman" w:hAnsi="Times New Roman" w:cs="Times New Roman"/>
        </w:rPr>
        <w:t xml:space="preserve">on </w:t>
      </w:r>
      <w:r w:rsidR="001015D5" w:rsidRPr="009F224B">
        <w:rPr>
          <w:rFonts w:ascii="Times New Roman" w:hAnsi="Times New Roman" w:cs="Times New Roman"/>
        </w:rPr>
        <w:t xml:space="preserve">3.3 V logic. </w:t>
      </w:r>
      <w:r w:rsidR="000C4991" w:rsidRPr="009F224B">
        <w:rPr>
          <w:rFonts w:ascii="Times New Roman" w:hAnsi="Times New Roman" w:cs="Times New Roman"/>
        </w:rPr>
        <w:t xml:space="preserve">The ESP32 used in the development of </w:t>
      </w:r>
      <w:r w:rsidR="00787963">
        <w:rPr>
          <w:rFonts w:ascii="Times New Roman" w:hAnsi="Times New Roman" w:cs="Times New Roman"/>
        </w:rPr>
        <w:t xml:space="preserve">the </w:t>
      </w:r>
      <w:proofErr w:type="spellStart"/>
      <w:r w:rsidR="000C4991" w:rsidRPr="009F224B">
        <w:rPr>
          <w:rFonts w:ascii="Times New Roman" w:hAnsi="Times New Roman" w:cs="Times New Roman"/>
        </w:rPr>
        <w:t>openFloat</w:t>
      </w:r>
      <w:proofErr w:type="spellEnd"/>
      <w:r w:rsidR="000C4991" w:rsidRPr="009F224B">
        <w:rPr>
          <w:rFonts w:ascii="Times New Roman" w:hAnsi="Times New Roman" w:cs="Times New Roman"/>
        </w:rPr>
        <w:t xml:space="preserve"> has 8 MB Flash memory, 2 MB PSRAM, built-in Bluetooth and Wi-Fi capabilities, and 21 available pins for signal input/output (see </w:t>
      </w:r>
      <w:hyperlink r:id="rId17" w:history="1">
        <w:r w:rsidR="000C4991" w:rsidRPr="009F224B">
          <w:rPr>
            <w:rStyle w:val="Hyperlink"/>
            <w:rFonts w:ascii="Times New Roman" w:hAnsi="Times New Roman" w:cs="Times New Roman"/>
          </w:rPr>
          <w:t>https://learn.adafruit.com/adafruit-esp32-feather-v2/overview</w:t>
        </w:r>
      </w:hyperlink>
      <w:r w:rsidR="000C4991" w:rsidRPr="009F224B">
        <w:rPr>
          <w:rFonts w:ascii="Times New Roman" w:hAnsi="Times New Roman" w:cs="Times New Roman"/>
        </w:rPr>
        <w:t xml:space="preserve"> for further detail). </w:t>
      </w:r>
      <w:r w:rsidR="00DC54F2" w:rsidRPr="009F224B">
        <w:rPr>
          <w:rFonts w:ascii="Times New Roman" w:hAnsi="Times New Roman" w:cs="Times New Roman"/>
        </w:rPr>
        <w:t xml:space="preserve">Furthermore, the ESP32 is capable of sub-milliamp deep sleep a with nominal current draw of 70 </w:t>
      </w:r>
      <w:r w:rsidR="00DC54F2" w:rsidRPr="009F224B">
        <w:rPr>
          <w:rFonts w:ascii="Times New Roman" w:hAnsi="Times New Roman" w:cs="Times New Roman"/>
          <w:i/>
          <w:iCs/>
        </w:rPr>
        <w:t>µ</w:t>
      </w:r>
      <w:r w:rsidR="00DC54F2" w:rsidRPr="009F224B">
        <w:rPr>
          <w:rFonts w:ascii="Times New Roman" w:hAnsi="Times New Roman" w:cs="Times New Roman"/>
        </w:rPr>
        <w:t xml:space="preserve">A. The fast </w:t>
      </w:r>
      <w:r w:rsidR="00DC54F2" w:rsidRPr="009F224B">
        <w:rPr>
          <w:rFonts w:ascii="Times New Roman" w:hAnsi="Times New Roman" w:cs="Times New Roman"/>
        </w:rPr>
        <w:lastRenderedPageBreak/>
        <w:t xml:space="preserve">processor speeds, large quantity of input-output pins, </w:t>
      </w:r>
      <w:r w:rsidR="005C4E71" w:rsidRPr="009F224B">
        <w:rPr>
          <w:rFonts w:ascii="Times New Roman" w:hAnsi="Times New Roman" w:cs="Times New Roman"/>
        </w:rPr>
        <w:t xml:space="preserve">12-bit analog pins, </w:t>
      </w:r>
      <w:r w:rsidR="00DC54F2" w:rsidRPr="009F224B">
        <w:rPr>
          <w:rFonts w:ascii="Times New Roman" w:hAnsi="Times New Roman" w:cs="Times New Roman"/>
        </w:rPr>
        <w:t xml:space="preserve">and low current draw </w:t>
      </w:r>
      <w:r w:rsidR="005C4E71" w:rsidRPr="009F224B">
        <w:rPr>
          <w:rFonts w:ascii="Times New Roman" w:hAnsi="Times New Roman" w:cs="Times New Roman"/>
        </w:rPr>
        <w:t xml:space="preserve">of the ESP32 </w:t>
      </w:r>
      <w:r w:rsidR="00DC54F2" w:rsidRPr="009F224B">
        <w:rPr>
          <w:rFonts w:ascii="Times New Roman" w:hAnsi="Times New Roman" w:cs="Times New Roman"/>
        </w:rPr>
        <w:t xml:space="preserve">yields an opportunity for </w:t>
      </w:r>
      <w:r w:rsidR="005C4E71" w:rsidRPr="009F224B">
        <w:rPr>
          <w:rFonts w:ascii="Times New Roman" w:hAnsi="Times New Roman" w:cs="Times New Roman"/>
        </w:rPr>
        <w:t xml:space="preserve">high precision and low-power data collection. </w:t>
      </w:r>
      <w:r w:rsidR="002E5445" w:rsidRPr="009F224B">
        <w:rPr>
          <w:rFonts w:ascii="Times New Roman" w:hAnsi="Times New Roman" w:cs="Times New Roman"/>
        </w:rPr>
        <w:t xml:space="preserve">The ESP32 will be used to read values from the </w:t>
      </w:r>
      <w:r w:rsidR="00787963">
        <w:rPr>
          <w:rFonts w:ascii="Times New Roman" w:hAnsi="Times New Roman" w:cs="Times New Roman"/>
        </w:rPr>
        <w:t xml:space="preserve">temperature, pressure, and lux </w:t>
      </w:r>
      <w:r w:rsidR="002E5445" w:rsidRPr="009F224B">
        <w:rPr>
          <w:rFonts w:ascii="Times New Roman" w:hAnsi="Times New Roman" w:cs="Times New Roman"/>
        </w:rPr>
        <w:t xml:space="preserve">modules and later transmit the data </w:t>
      </w:r>
      <w:r w:rsidR="00901B56" w:rsidRPr="009F224B">
        <w:rPr>
          <w:rFonts w:ascii="Times New Roman" w:hAnsi="Times New Roman" w:cs="Times New Roman"/>
        </w:rPr>
        <w:t xml:space="preserve">to shore </w:t>
      </w:r>
      <w:r w:rsidR="002E5445" w:rsidRPr="009F224B">
        <w:rPr>
          <w:rFonts w:ascii="Times New Roman" w:hAnsi="Times New Roman" w:cs="Times New Roman"/>
        </w:rPr>
        <w:t xml:space="preserve">(see Figure </w:t>
      </w:r>
      <w:r w:rsidR="00F9630A">
        <w:rPr>
          <w:rFonts w:ascii="Times New Roman" w:hAnsi="Times New Roman" w:cs="Times New Roman"/>
        </w:rPr>
        <w:t>2</w:t>
      </w:r>
      <w:r w:rsidR="002E5445" w:rsidRPr="009F224B">
        <w:rPr>
          <w:rFonts w:ascii="Times New Roman" w:hAnsi="Times New Roman" w:cs="Times New Roman"/>
        </w:rPr>
        <w:t xml:space="preserve"> for a preliminary wiring diagram and find more detailed information at </w:t>
      </w:r>
      <w:hyperlink r:id="rId18" w:history="1">
        <w:r w:rsidR="002E5445" w:rsidRPr="009F224B">
          <w:rPr>
            <w:rStyle w:val="Hyperlink"/>
            <w:rFonts w:ascii="Times New Roman" w:hAnsi="Times New Roman" w:cs="Times New Roman"/>
          </w:rPr>
          <w:t>https://github.com/cflaim1123/openFloat</w:t>
        </w:r>
      </w:hyperlink>
      <w:r w:rsidR="002E5445" w:rsidRPr="009F224B">
        <w:rPr>
          <w:rFonts w:ascii="Times New Roman" w:hAnsi="Times New Roman" w:cs="Times New Roman"/>
        </w:rPr>
        <w:t xml:space="preserve">). </w:t>
      </w:r>
    </w:p>
    <w:p w14:paraId="120999E0" w14:textId="77777777" w:rsidR="004F6D02" w:rsidRDefault="004F6D02" w:rsidP="002E5445">
      <w:pPr>
        <w:spacing w:line="480" w:lineRule="auto"/>
        <w:rPr>
          <w:rFonts w:ascii="Times New Roman" w:hAnsi="Times New Roman" w:cs="Times New Roman"/>
        </w:rPr>
      </w:pPr>
    </w:p>
    <w:p w14:paraId="1024562B" w14:textId="77777777" w:rsidR="004F6D02" w:rsidRDefault="004F6D02" w:rsidP="004F6D02">
      <w:pPr>
        <w:spacing w:line="480" w:lineRule="auto"/>
        <w:rPr>
          <w:rFonts w:ascii="Times New Roman" w:hAnsi="Times New Roman" w:cs="Times New Roman"/>
        </w:rPr>
      </w:pPr>
      <w:r>
        <w:rPr>
          <w:rFonts w:ascii="Times New Roman" w:hAnsi="Times New Roman" w:cs="Times New Roman"/>
        </w:rPr>
        <w:t xml:space="preserve">The </w:t>
      </w:r>
      <w:proofErr w:type="spellStart"/>
      <w:r w:rsidRPr="00952D45">
        <w:rPr>
          <w:rFonts w:ascii="Times New Roman" w:hAnsi="Times New Roman" w:cs="Times New Roman"/>
          <w:color w:val="000000" w:themeColor="text1"/>
        </w:rPr>
        <w:t>openFloat</w:t>
      </w:r>
      <w:proofErr w:type="spellEnd"/>
      <w:r>
        <w:rPr>
          <w:rFonts w:ascii="Times New Roman" w:hAnsi="Times New Roman" w:cs="Times New Roman"/>
        </w:rPr>
        <w:t xml:space="preserve"> will propel itself vertically through the water column by changing its density via a buoyancy engine (Figure 3) built from c</w:t>
      </w:r>
      <w:r w:rsidRPr="009F224B">
        <w:rPr>
          <w:rFonts w:ascii="Times New Roman" w:hAnsi="Times New Roman" w:cs="Times New Roman"/>
        </w:rPr>
        <w:t>ommon 3D printer motor control circuitry (e.g., Nema17 stepper motors and TMC2209 stepper motor drivers)</w:t>
      </w:r>
      <w:r>
        <w:rPr>
          <w:rFonts w:ascii="Times New Roman" w:hAnsi="Times New Roman" w:cs="Times New Roman"/>
        </w:rPr>
        <w:t xml:space="preserve">. This engine is an electrically driven mechanism used to increase or decrease the float’s volume while its mass is held constant; this causes the </w:t>
      </w:r>
      <w:proofErr w:type="spellStart"/>
      <w:r>
        <w:rPr>
          <w:rFonts w:ascii="Times New Roman" w:hAnsi="Times New Roman" w:cs="Times New Roman"/>
        </w:rPr>
        <w:t>openFloat’s</w:t>
      </w:r>
      <w:proofErr w:type="spellEnd"/>
      <w:r>
        <w:rPr>
          <w:rFonts w:ascii="Times New Roman" w:hAnsi="Times New Roman" w:cs="Times New Roman"/>
        </w:rPr>
        <w:t xml:space="preserve"> density to change relative to the surrounding water. The buoyancy engine will use an electric motor to linearly move a piston head though an oil filled tube to inflate or deflate a rubber bladder. As the rubber bladder inflates with oil, the float experiences positive buoyancy and will begin to rise; as the rubber bladder deflate with oil, the float experiences negative buoyancy and will begin to sink.</w:t>
      </w:r>
    </w:p>
    <w:p w14:paraId="71EAE921" w14:textId="77777777" w:rsidR="004F6D02" w:rsidRDefault="004F6D02" w:rsidP="002E5445">
      <w:pPr>
        <w:spacing w:line="480" w:lineRule="auto"/>
        <w:rPr>
          <w:rFonts w:ascii="Times New Roman" w:hAnsi="Times New Roman" w:cs="Times New Roman"/>
        </w:rPr>
      </w:pPr>
    </w:p>
    <w:p w14:paraId="239223CA" w14:textId="77777777" w:rsidR="006C0AC1" w:rsidRDefault="006C0AC1" w:rsidP="00222E45">
      <w:pPr>
        <w:keepNext/>
        <w:spacing w:line="480" w:lineRule="auto"/>
        <w:jc w:val="center"/>
      </w:pPr>
      <w:r w:rsidRPr="009F224B">
        <w:rPr>
          <w:rFonts w:ascii="Times New Roman" w:hAnsi="Times New Roman" w:cs="Times New Roman"/>
          <w:b/>
          <w:bCs/>
          <w:noProof/>
        </w:rPr>
        <w:lastRenderedPageBreak/>
        <w:drawing>
          <wp:inline distT="0" distB="0" distL="0" distR="0" wp14:anchorId="4B8441B2" wp14:editId="7AD1308E">
            <wp:extent cx="4297680" cy="6932607"/>
            <wp:effectExtent l="0" t="0" r="0" b="1905"/>
            <wp:docPr id="1852589741" name="Picture 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9741" name="Picture 3" descr="A circuit board with many wires&#10;&#10;Description automatically generated"/>
                    <pic:cNvPicPr/>
                  </pic:nvPicPr>
                  <pic:blipFill rotWithShape="1">
                    <a:blip r:embed="rId19" cstate="print">
                      <a:extLst>
                        <a:ext uri="{28A0092B-C50C-407E-A947-70E740481C1C}">
                          <a14:useLocalDpi xmlns:a14="http://schemas.microsoft.com/office/drawing/2010/main" val="0"/>
                        </a:ext>
                      </a:extLst>
                    </a:blip>
                    <a:srcRect l="6799" r="10684" b="7532"/>
                    <a:stretch/>
                  </pic:blipFill>
                  <pic:spPr bwMode="auto">
                    <a:xfrm>
                      <a:off x="0" y="0"/>
                      <a:ext cx="4306515" cy="6946859"/>
                    </a:xfrm>
                    <a:prstGeom prst="rect">
                      <a:avLst/>
                    </a:prstGeom>
                    <a:ln>
                      <a:noFill/>
                    </a:ln>
                    <a:extLst>
                      <a:ext uri="{53640926-AAD7-44D8-BBD7-CCE9431645EC}">
                        <a14:shadowObscured xmlns:a14="http://schemas.microsoft.com/office/drawing/2010/main"/>
                      </a:ext>
                    </a:extLst>
                  </pic:spPr>
                </pic:pic>
              </a:graphicData>
            </a:graphic>
          </wp:inline>
        </w:drawing>
      </w:r>
    </w:p>
    <w:p w14:paraId="3873BF72" w14:textId="24D988FA" w:rsidR="006C0AC1" w:rsidRPr="00211BCB" w:rsidRDefault="006C0AC1" w:rsidP="006C0AC1">
      <w:pPr>
        <w:pStyle w:val="Caption"/>
        <w:rPr>
          <w:rFonts w:ascii="Times New Roman" w:hAnsi="Times New Roman" w:cs="Times New Roman"/>
          <w:b/>
          <w:bCs/>
          <w:color w:val="000000" w:themeColor="text1"/>
          <w:sz w:val="22"/>
          <w:szCs w:val="22"/>
        </w:rPr>
      </w:pPr>
      <w:r w:rsidRPr="00323D63">
        <w:rPr>
          <w:rFonts w:ascii="Times New Roman" w:hAnsi="Times New Roman" w:cs="Times New Roman"/>
          <w:b/>
          <w:bCs/>
          <w:i w:val="0"/>
          <w:iCs w:val="0"/>
          <w:color w:val="000000" w:themeColor="text1"/>
          <w:sz w:val="22"/>
          <w:szCs w:val="22"/>
        </w:rPr>
        <w:t xml:space="preserve">Figure </w:t>
      </w:r>
      <w:r w:rsidR="00F9630A">
        <w:rPr>
          <w:rFonts w:ascii="Times New Roman" w:hAnsi="Times New Roman" w:cs="Times New Roman"/>
          <w:b/>
          <w:bCs/>
          <w:i w:val="0"/>
          <w:iCs w:val="0"/>
          <w:color w:val="000000" w:themeColor="text1"/>
          <w:sz w:val="22"/>
          <w:szCs w:val="22"/>
        </w:rPr>
        <w:t>2</w:t>
      </w:r>
      <w:r w:rsidRPr="00323D63">
        <w:rPr>
          <w:rFonts w:ascii="Times New Roman" w:hAnsi="Times New Roman" w:cs="Times New Roman"/>
          <w:color w:val="000000" w:themeColor="text1"/>
          <w:sz w:val="22"/>
          <w:szCs w:val="22"/>
        </w:rPr>
        <w:t xml:space="preserve"> </w:t>
      </w:r>
      <w:r w:rsidRPr="00323D63">
        <w:rPr>
          <w:rFonts w:ascii="Times New Roman" w:hAnsi="Times New Roman" w:cs="Times New Roman"/>
          <w:i w:val="0"/>
          <w:iCs w:val="0"/>
          <w:color w:val="000000" w:themeColor="text1"/>
          <w:sz w:val="22"/>
          <w:szCs w:val="22"/>
        </w:rPr>
        <w:t xml:space="preserve">Preliminary wiring diagram for the data collection and environmental sensing electronics of </w:t>
      </w:r>
      <w:proofErr w:type="spellStart"/>
      <w:r w:rsidRPr="00323D63">
        <w:rPr>
          <w:rFonts w:ascii="Times New Roman" w:hAnsi="Times New Roman" w:cs="Times New Roman"/>
          <w:i w:val="0"/>
          <w:iCs w:val="0"/>
          <w:color w:val="000000" w:themeColor="text1"/>
          <w:sz w:val="22"/>
          <w:szCs w:val="22"/>
        </w:rPr>
        <w:t>openFloat</w:t>
      </w:r>
      <w:proofErr w:type="spellEnd"/>
      <w:r w:rsidRPr="00323D63">
        <w:rPr>
          <w:rFonts w:ascii="Times New Roman" w:hAnsi="Times New Roman" w:cs="Times New Roman"/>
          <w:i w:val="0"/>
          <w:iCs w:val="0"/>
          <w:color w:val="000000" w:themeColor="text1"/>
          <w:sz w:val="22"/>
          <w:szCs w:val="22"/>
        </w:rPr>
        <w:t xml:space="preserve">. The top of the board, from left to right, shows the GPS antenna, LoRa antenna, analog temperature sensor, digital temperature sensor, and lux sensor. </w:t>
      </w:r>
      <w:r w:rsidR="00211BCB">
        <w:rPr>
          <w:rFonts w:ascii="Times New Roman" w:hAnsi="Times New Roman" w:cs="Times New Roman"/>
          <w:i w:val="0"/>
          <w:iCs w:val="0"/>
          <w:color w:val="000000" w:themeColor="text1"/>
          <w:sz w:val="22"/>
          <w:szCs w:val="22"/>
        </w:rPr>
        <w:t xml:space="preserve">Generally, </w:t>
      </w:r>
      <w:proofErr w:type="gramStart"/>
      <w:r w:rsidR="00211BCB">
        <w:rPr>
          <w:rFonts w:ascii="Times New Roman" w:hAnsi="Times New Roman" w:cs="Times New Roman"/>
          <w:i w:val="0"/>
          <w:iCs w:val="0"/>
          <w:color w:val="000000" w:themeColor="text1"/>
          <w:sz w:val="22"/>
          <w:szCs w:val="22"/>
        </w:rPr>
        <w:t>red</w:t>
      </w:r>
      <w:proofErr w:type="gramEnd"/>
      <w:r w:rsidR="00211BCB">
        <w:rPr>
          <w:rFonts w:ascii="Times New Roman" w:hAnsi="Times New Roman" w:cs="Times New Roman"/>
          <w:i w:val="0"/>
          <w:iCs w:val="0"/>
          <w:color w:val="000000" w:themeColor="text1"/>
          <w:sz w:val="22"/>
          <w:szCs w:val="22"/>
        </w:rPr>
        <w:t xml:space="preserve"> and black wires represent power and ground lines; green and white wires represent I</w:t>
      </w:r>
      <w:r w:rsidR="00211BCB">
        <w:rPr>
          <w:rFonts w:ascii="Times New Roman" w:hAnsi="Times New Roman" w:cs="Times New Roman"/>
          <w:i w:val="0"/>
          <w:iCs w:val="0"/>
          <w:color w:val="000000" w:themeColor="text1"/>
          <w:sz w:val="22"/>
          <w:szCs w:val="22"/>
          <w:vertAlign w:val="superscript"/>
        </w:rPr>
        <w:t>2</w:t>
      </w:r>
      <w:r w:rsidR="00211BCB">
        <w:rPr>
          <w:rFonts w:ascii="Times New Roman" w:hAnsi="Times New Roman" w:cs="Times New Roman"/>
          <w:i w:val="0"/>
          <w:iCs w:val="0"/>
          <w:color w:val="000000" w:themeColor="text1"/>
          <w:sz w:val="22"/>
          <w:szCs w:val="22"/>
        </w:rPr>
        <w:t xml:space="preserve">C communication lines; golden-rod and maroon wires represent analog data signals. The </w:t>
      </w:r>
      <w:proofErr w:type="gramStart"/>
      <w:r w:rsidR="00211BCB">
        <w:rPr>
          <w:rFonts w:ascii="Times New Roman" w:hAnsi="Times New Roman" w:cs="Times New Roman"/>
          <w:i w:val="0"/>
          <w:iCs w:val="0"/>
          <w:color w:val="000000" w:themeColor="text1"/>
          <w:sz w:val="22"/>
          <w:szCs w:val="22"/>
        </w:rPr>
        <w:t>remaining colored</w:t>
      </w:r>
      <w:proofErr w:type="gramEnd"/>
      <w:r w:rsidR="00211BCB">
        <w:rPr>
          <w:rFonts w:ascii="Times New Roman" w:hAnsi="Times New Roman" w:cs="Times New Roman"/>
          <w:i w:val="0"/>
          <w:iCs w:val="0"/>
          <w:color w:val="000000" w:themeColor="text1"/>
          <w:sz w:val="22"/>
          <w:szCs w:val="22"/>
        </w:rPr>
        <w:t xml:space="preserve"> wires serve various activation functions. </w:t>
      </w:r>
    </w:p>
    <w:p w14:paraId="61F2DAB3" w14:textId="77777777" w:rsidR="00D25C96" w:rsidRDefault="00D25C96" w:rsidP="002E5445">
      <w:pPr>
        <w:spacing w:line="480" w:lineRule="auto"/>
        <w:rPr>
          <w:rFonts w:ascii="Times New Roman" w:hAnsi="Times New Roman" w:cs="Times New Roman"/>
        </w:rPr>
      </w:pPr>
    </w:p>
    <w:p w14:paraId="02208601" w14:textId="2A9191FB" w:rsidR="00323D63" w:rsidRDefault="008B4DB1" w:rsidP="00323D63">
      <w:pPr>
        <w:keepNext/>
        <w:spacing w:line="480" w:lineRule="auto"/>
        <w:jc w:val="center"/>
      </w:pPr>
      <w:r>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2D9A0D9F" wp14:editId="5DE6CE53">
                <wp:simplePos x="0" y="0"/>
                <wp:positionH relativeFrom="column">
                  <wp:posOffset>3233854</wp:posOffset>
                </wp:positionH>
                <wp:positionV relativeFrom="paragraph">
                  <wp:posOffset>215590</wp:posOffset>
                </wp:positionV>
                <wp:extent cx="1323030" cy="6185211"/>
                <wp:effectExtent l="0" t="0" r="0" b="0"/>
                <wp:wrapNone/>
                <wp:docPr id="643603069" name="Group 4"/>
                <wp:cNvGraphicFramePr/>
                <a:graphic xmlns:a="http://schemas.openxmlformats.org/drawingml/2006/main">
                  <a:graphicData uri="http://schemas.microsoft.com/office/word/2010/wordprocessingGroup">
                    <wpg:wgp>
                      <wpg:cNvGrpSpPr/>
                      <wpg:grpSpPr>
                        <a:xfrm>
                          <a:off x="0" y="0"/>
                          <a:ext cx="1323030" cy="6185211"/>
                          <a:chOff x="0" y="0"/>
                          <a:chExt cx="1323030" cy="6185211"/>
                        </a:xfrm>
                      </wpg:grpSpPr>
                      <wps:wsp>
                        <wps:cNvPr id="2126660673" name="Text Box 3"/>
                        <wps:cNvSpPr txBox="1"/>
                        <wps:spPr>
                          <a:xfrm>
                            <a:off x="245326" y="0"/>
                            <a:ext cx="542445" cy="319669"/>
                          </a:xfrm>
                          <a:prstGeom prst="rect">
                            <a:avLst/>
                          </a:prstGeom>
                          <a:noFill/>
                          <a:ln w="6350">
                            <a:noFill/>
                          </a:ln>
                        </wps:spPr>
                        <wps:txbx>
                          <w:txbxContent>
                            <w:p w14:paraId="109A317F" w14:textId="2A5F6450" w:rsidR="008B4DB1" w:rsidRPr="008B4DB1" w:rsidRDefault="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1</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85492" name="Text Box 3"/>
                        <wps:cNvSpPr txBox="1"/>
                        <wps:spPr>
                          <a:xfrm>
                            <a:off x="780585" y="304800"/>
                            <a:ext cx="542445" cy="319669"/>
                          </a:xfrm>
                          <a:prstGeom prst="rect">
                            <a:avLst/>
                          </a:prstGeom>
                          <a:noFill/>
                          <a:ln w="6350">
                            <a:noFill/>
                          </a:ln>
                        </wps:spPr>
                        <wps:txbx>
                          <w:txbxContent>
                            <w:p w14:paraId="466A5A9B" w14:textId="531EB74D"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2</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879184" name="Text Box 3"/>
                        <wps:cNvSpPr txBox="1"/>
                        <wps:spPr>
                          <a:xfrm>
                            <a:off x="133814" y="1182030"/>
                            <a:ext cx="542445" cy="319669"/>
                          </a:xfrm>
                          <a:prstGeom prst="rect">
                            <a:avLst/>
                          </a:prstGeom>
                          <a:noFill/>
                          <a:ln w="6350">
                            <a:noFill/>
                          </a:ln>
                        </wps:spPr>
                        <wps:txbx>
                          <w:txbxContent>
                            <w:p w14:paraId="73D9CAC6" w14:textId="465DDE4C"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3</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905418" name="Text Box 3"/>
                        <wps:cNvSpPr txBox="1"/>
                        <wps:spPr>
                          <a:xfrm>
                            <a:off x="356839" y="1576039"/>
                            <a:ext cx="542445" cy="319669"/>
                          </a:xfrm>
                          <a:prstGeom prst="rect">
                            <a:avLst/>
                          </a:prstGeom>
                          <a:noFill/>
                          <a:ln w="6350">
                            <a:noFill/>
                          </a:ln>
                        </wps:spPr>
                        <wps:txbx>
                          <w:txbxContent>
                            <w:p w14:paraId="339B917B" w14:textId="6D192673"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4</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0924777" name="Text Box 3"/>
                        <wps:cNvSpPr txBox="1"/>
                        <wps:spPr>
                          <a:xfrm>
                            <a:off x="237892" y="2453269"/>
                            <a:ext cx="542445" cy="319669"/>
                          </a:xfrm>
                          <a:prstGeom prst="rect">
                            <a:avLst/>
                          </a:prstGeom>
                          <a:noFill/>
                          <a:ln w="6350">
                            <a:noFill/>
                          </a:ln>
                        </wps:spPr>
                        <wps:txbx>
                          <w:txbxContent>
                            <w:p w14:paraId="6A897F4D" w14:textId="5D4ED831"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5</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04923" name="Text Box 3"/>
                        <wps:cNvSpPr txBox="1"/>
                        <wps:spPr>
                          <a:xfrm>
                            <a:off x="133814" y="2973659"/>
                            <a:ext cx="542445" cy="319669"/>
                          </a:xfrm>
                          <a:prstGeom prst="rect">
                            <a:avLst/>
                          </a:prstGeom>
                          <a:noFill/>
                          <a:ln w="6350">
                            <a:noFill/>
                          </a:ln>
                        </wps:spPr>
                        <wps:txbx>
                          <w:txbxContent>
                            <w:p w14:paraId="6D66C40B" w14:textId="56CBADBE"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6</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5268695" name="Text Box 3"/>
                        <wps:cNvSpPr txBox="1"/>
                        <wps:spPr>
                          <a:xfrm>
                            <a:off x="89209" y="3293327"/>
                            <a:ext cx="542445" cy="319669"/>
                          </a:xfrm>
                          <a:prstGeom prst="rect">
                            <a:avLst/>
                          </a:prstGeom>
                          <a:noFill/>
                          <a:ln w="6350">
                            <a:noFill/>
                          </a:ln>
                        </wps:spPr>
                        <wps:txbx>
                          <w:txbxContent>
                            <w:p w14:paraId="218496BF" w14:textId="111F6326"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7</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850284" name="Text Box 3"/>
                        <wps:cNvSpPr txBox="1"/>
                        <wps:spPr>
                          <a:xfrm>
                            <a:off x="0" y="5635083"/>
                            <a:ext cx="542445" cy="319669"/>
                          </a:xfrm>
                          <a:prstGeom prst="rect">
                            <a:avLst/>
                          </a:prstGeom>
                          <a:noFill/>
                          <a:ln w="6350">
                            <a:noFill/>
                          </a:ln>
                        </wps:spPr>
                        <wps:txbx>
                          <w:txbxContent>
                            <w:p w14:paraId="6B4A0AE1" w14:textId="1A80D1C8"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8</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0575407" name="Text Box 3"/>
                        <wps:cNvSpPr txBox="1"/>
                        <wps:spPr>
                          <a:xfrm>
                            <a:off x="0" y="5865542"/>
                            <a:ext cx="542445" cy="319669"/>
                          </a:xfrm>
                          <a:prstGeom prst="rect">
                            <a:avLst/>
                          </a:prstGeom>
                          <a:noFill/>
                          <a:ln w="6350">
                            <a:noFill/>
                          </a:ln>
                        </wps:spPr>
                        <wps:txbx>
                          <w:txbxContent>
                            <w:p w14:paraId="677F6B99" w14:textId="4FC2E5DD"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9</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D9A0D9F" id="_x0000_s1031" style="position:absolute;left:0;text-align:left;margin-left:254.65pt;margin-top:17pt;width:104.2pt;height:487pt;z-index:251676672;mso-position-horizontal-relative:text;mso-position-vertical-relative:text;mso-width-relative:margin" coordsize="13230,618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">
                <v:shape id="Text Box 3" o:spid="_x0000_s1032" type="#_x0000_t202" style="position:absolute;left:2453;width:5424;height:31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" filled="f" stroked="f" strokeweight=".5pt">
                  <v:textbox>
                    <w:txbxContent>
                      <w:p w14:paraId="109A317F" w14:textId="2A5F6450" w:rsidR="008B4DB1" w:rsidRPr="008B4DB1" w:rsidRDefault="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1</w:t>
                        </w:r>
                        <w:r>
                          <w:rPr>
                            <w:rFonts w:ascii="Times New Roman" w:hAnsi="Times New Roman" w:cs="Times New Roman"/>
                          </w:rPr>
                          <w:t>)</w:t>
                        </w:r>
                      </w:p>
                    </w:txbxContent>
                  </v:textbox>
                </v:shape>
                <v:shape id="Text Box 3" o:spid="_x0000_s1033" type="#_x0000_t202" style="position:absolute;left:7805;top:3048;width:5425;height:31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" filled="f" stroked="f" strokeweight=".5pt">
                  <v:textbox>
                    <w:txbxContent>
                      <w:p w14:paraId="466A5A9B" w14:textId="531EB74D"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2</w:t>
                        </w:r>
                        <w:r>
                          <w:rPr>
                            <w:rFonts w:ascii="Times New Roman" w:hAnsi="Times New Roman" w:cs="Times New Roman"/>
                          </w:rPr>
                          <w:t>)</w:t>
                        </w:r>
                      </w:p>
                    </w:txbxContent>
                  </v:textbox>
                </v:shape>
                <v:shape id="Text Box 3" o:spid="_x0000_s1034" type="#_x0000_t202" style="position:absolute;left:1338;top:11820;width:5424;height:31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" filled="f" stroked="f" strokeweight=".5pt">
                  <v:textbox>
                    <w:txbxContent>
                      <w:p w14:paraId="73D9CAC6" w14:textId="465DDE4C"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3</w:t>
                        </w:r>
                        <w:r>
                          <w:rPr>
                            <w:rFonts w:ascii="Times New Roman" w:hAnsi="Times New Roman" w:cs="Times New Roman"/>
                          </w:rPr>
                          <w:t>)</w:t>
                        </w:r>
                      </w:p>
                    </w:txbxContent>
                  </v:textbox>
                </v:shape>
                <v:shape id="Text Box 3" o:spid="_x0000_s1035" type="#_x0000_t202" style="position:absolute;left:3568;top:15760;width:5424;height:3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" filled="f" stroked="f" strokeweight=".5pt">
                  <v:textbox>
                    <w:txbxContent>
                      <w:p w14:paraId="339B917B" w14:textId="6D192673"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4</w:t>
                        </w:r>
                        <w:r>
                          <w:rPr>
                            <w:rFonts w:ascii="Times New Roman" w:hAnsi="Times New Roman" w:cs="Times New Roman"/>
                          </w:rPr>
                          <w:t>)</w:t>
                        </w:r>
                      </w:p>
                    </w:txbxContent>
                  </v:textbox>
                </v:shape>
                <v:shape id="Text Box 3" o:spid="_x0000_s1036" type="#_x0000_t202" style="position:absolute;left:2378;top:24532;width:5425;height:3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" filled="f" stroked="f" strokeweight=".5pt">
                  <v:textbox>
                    <w:txbxContent>
                      <w:p w14:paraId="6A897F4D" w14:textId="5D4ED831"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5</w:t>
                        </w:r>
                        <w:r>
                          <w:rPr>
                            <w:rFonts w:ascii="Times New Roman" w:hAnsi="Times New Roman" w:cs="Times New Roman"/>
                          </w:rPr>
                          <w:t>)</w:t>
                        </w:r>
                      </w:p>
                    </w:txbxContent>
                  </v:textbox>
                </v:shape>
                <v:shape id="Text Box 3" o:spid="_x0000_s1037" type="#_x0000_t202" style="position:absolute;left:1338;top:29736;width:5424;height:3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" filled="f" stroked="f" strokeweight=".5pt">
                  <v:textbox>
                    <w:txbxContent>
                      <w:p w14:paraId="6D66C40B" w14:textId="56CBADBE"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6</w:t>
                        </w:r>
                        <w:r>
                          <w:rPr>
                            <w:rFonts w:ascii="Times New Roman" w:hAnsi="Times New Roman" w:cs="Times New Roman"/>
                          </w:rPr>
                          <w:t>)</w:t>
                        </w:r>
                      </w:p>
                    </w:txbxContent>
                  </v:textbox>
                </v:shape>
                <v:shape id="Text Box 3" o:spid="_x0000_s1038" type="#_x0000_t202" style="position:absolute;left:892;top:32933;width:5424;height:31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" filled="f" stroked="f" strokeweight=".5pt">
                  <v:textbox>
                    <w:txbxContent>
                      <w:p w14:paraId="218496BF" w14:textId="111F6326"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7</w:t>
                        </w:r>
                        <w:r>
                          <w:rPr>
                            <w:rFonts w:ascii="Times New Roman" w:hAnsi="Times New Roman" w:cs="Times New Roman"/>
                          </w:rPr>
                          <w:t>)</w:t>
                        </w:r>
                      </w:p>
                    </w:txbxContent>
                  </v:textbox>
                </v:shape>
                <v:shape id="Text Box 3" o:spid="_x0000_s1039" type="#_x0000_t202" style="position:absolute;top:56350;width:5424;height:3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" filled="f" stroked="f" strokeweight=".5pt">
                  <v:textbox>
                    <w:txbxContent>
                      <w:p w14:paraId="6B4A0AE1" w14:textId="1A80D1C8"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8</w:t>
                        </w:r>
                        <w:r>
                          <w:rPr>
                            <w:rFonts w:ascii="Times New Roman" w:hAnsi="Times New Roman" w:cs="Times New Roman"/>
                          </w:rPr>
                          <w:t>)</w:t>
                        </w:r>
                      </w:p>
                    </w:txbxContent>
                  </v:textbox>
                </v:shape>
                <v:shape id="Text Box 3" o:spid="_x0000_s1040" type="#_x0000_t202" style="position:absolute;top:58655;width:5424;height:3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" filled="f" stroked="f" strokeweight=".5pt">
                  <v:textbox>
                    <w:txbxContent>
                      <w:p w14:paraId="677F6B99" w14:textId="4FC2E5DD" w:rsidR="008B4DB1" w:rsidRPr="008B4DB1" w:rsidRDefault="008B4DB1" w:rsidP="008B4DB1">
                        <w:pPr>
                          <w:rPr>
                            <w:rFonts w:ascii="Times New Roman" w:hAnsi="Times New Roman" w:cs="Times New Roman"/>
                          </w:rPr>
                        </w:pPr>
                        <w:r>
                          <w:rPr>
                            <w:rFonts w:ascii="Times New Roman" w:hAnsi="Times New Roman" w:cs="Times New Roman"/>
                          </w:rPr>
                          <w:t>(</w:t>
                        </w:r>
                        <w:r w:rsidR="006901B4">
                          <w:rPr>
                            <w:rFonts w:ascii="Times New Roman" w:hAnsi="Times New Roman" w:cs="Times New Roman"/>
                          </w:rPr>
                          <w:t>9</w:t>
                        </w:r>
                        <w:r>
                          <w:rPr>
                            <w:rFonts w:ascii="Times New Roman" w:hAnsi="Times New Roman" w:cs="Times New Roman"/>
                          </w:rPr>
                          <w:t>)</w:t>
                        </w:r>
                      </w:p>
                    </w:txbxContent>
                  </v:textbox>
                </v:shape>
              </v:group>
            </w:pict>
          </mc:Fallback>
        </mc:AlternateContent>
      </w:r>
      <w:r w:rsidR="00222E45">
        <w:rPr>
          <w:rFonts w:ascii="Times New Roman" w:hAnsi="Times New Roman" w:cs="Times New Roman"/>
          <w:noProof/>
        </w:rPr>
        <w:drawing>
          <wp:inline distT="0" distB="0" distL="0" distR="0" wp14:anchorId="6C0E214A" wp14:editId="275994B7">
            <wp:extent cx="2328106" cy="6501384"/>
            <wp:effectExtent l="0" t="0" r="0" b="1270"/>
            <wp:docPr id="874967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7079" name="Picture 3"/>
                    <pic:cNvPicPr/>
                  </pic:nvPicPr>
                  <pic:blipFill rotWithShape="1">
                    <a:blip r:embed="rId20" cstate="print">
                      <a:extLst>
                        <a:ext uri="{28A0092B-C50C-407E-A947-70E740481C1C}">
                          <a14:useLocalDpi xmlns:a14="http://schemas.microsoft.com/office/drawing/2010/main" val="0"/>
                        </a:ext>
                      </a:extLst>
                    </a:blip>
                    <a:srcRect l="35337" r="18305"/>
                    <a:stretch/>
                  </pic:blipFill>
                  <pic:spPr bwMode="auto">
                    <a:xfrm>
                      <a:off x="0" y="0"/>
                      <a:ext cx="2328106" cy="6501384"/>
                    </a:xfrm>
                    <a:prstGeom prst="rect">
                      <a:avLst/>
                    </a:prstGeom>
                    <a:ln>
                      <a:noFill/>
                    </a:ln>
                    <a:extLst>
                      <a:ext uri="{53640926-AAD7-44D8-BBD7-CCE9431645EC}">
                        <a14:shadowObscured xmlns:a14="http://schemas.microsoft.com/office/drawing/2010/main"/>
                      </a:ext>
                    </a:extLst>
                  </pic:spPr>
                </pic:pic>
              </a:graphicData>
            </a:graphic>
          </wp:inline>
        </w:drawing>
      </w:r>
    </w:p>
    <w:p w14:paraId="7433032F" w14:textId="04FC81D6" w:rsidR="00A9547F" w:rsidRDefault="00323D63" w:rsidP="00323D63">
      <w:pPr>
        <w:spacing w:line="480" w:lineRule="auto"/>
        <w:rPr>
          <w:rFonts w:ascii="Times New Roman" w:hAnsi="Times New Roman" w:cs="Times New Roman"/>
          <w:sz w:val="22"/>
          <w:szCs w:val="22"/>
        </w:rPr>
      </w:pPr>
      <w:commentRangeStart w:id="3"/>
      <w:r w:rsidRPr="00323D63">
        <w:rPr>
          <w:rFonts w:ascii="Times New Roman" w:hAnsi="Times New Roman" w:cs="Times New Roman"/>
          <w:b/>
          <w:bCs/>
          <w:sz w:val="22"/>
          <w:szCs w:val="22"/>
        </w:rPr>
        <w:t xml:space="preserve">Figure </w:t>
      </w:r>
      <w:r w:rsidR="00F9630A">
        <w:rPr>
          <w:rFonts w:ascii="Times New Roman" w:hAnsi="Times New Roman" w:cs="Times New Roman"/>
          <w:b/>
          <w:bCs/>
          <w:sz w:val="22"/>
          <w:szCs w:val="22"/>
        </w:rPr>
        <w:t>3</w:t>
      </w:r>
      <w:r w:rsidRPr="00323D63">
        <w:rPr>
          <w:rFonts w:ascii="Times New Roman" w:hAnsi="Times New Roman" w:cs="Times New Roman"/>
          <w:sz w:val="22"/>
          <w:szCs w:val="22"/>
        </w:rPr>
        <w:t xml:space="preserve"> </w:t>
      </w:r>
      <w:commentRangeEnd w:id="3"/>
      <w:r w:rsidR="00E32127">
        <w:rPr>
          <w:rStyle w:val="CommentReference"/>
        </w:rPr>
        <w:commentReference w:id="3"/>
      </w:r>
      <w:r w:rsidRPr="00323D63">
        <w:rPr>
          <w:rFonts w:ascii="Times New Roman" w:hAnsi="Times New Roman" w:cs="Times New Roman"/>
          <w:sz w:val="22"/>
          <w:szCs w:val="22"/>
        </w:rPr>
        <w:t xml:space="preserve">The buoyancy engine is </w:t>
      </w:r>
      <w:r>
        <w:rPr>
          <w:rFonts w:ascii="Times New Roman" w:hAnsi="Times New Roman" w:cs="Times New Roman"/>
          <w:sz w:val="22"/>
          <w:szCs w:val="22"/>
        </w:rPr>
        <w:t xml:space="preserve">mounted at the bottom of the float and is </w:t>
      </w:r>
      <w:r w:rsidRPr="00323D63">
        <w:rPr>
          <w:rFonts w:ascii="Times New Roman" w:hAnsi="Times New Roman" w:cs="Times New Roman"/>
          <w:sz w:val="22"/>
          <w:szCs w:val="22"/>
        </w:rPr>
        <w:t>comprised of</w:t>
      </w:r>
      <w:r w:rsidR="00624506">
        <w:rPr>
          <w:rFonts w:ascii="Times New Roman" w:hAnsi="Times New Roman" w:cs="Times New Roman"/>
          <w:sz w:val="22"/>
          <w:szCs w:val="22"/>
        </w:rPr>
        <w:t xml:space="preserve"> </w:t>
      </w:r>
      <w:r w:rsidR="00A9547F">
        <w:rPr>
          <w:rFonts w:ascii="Times New Roman" w:hAnsi="Times New Roman" w:cs="Times New Roman"/>
          <w:sz w:val="22"/>
          <w:szCs w:val="22"/>
        </w:rPr>
        <w:t xml:space="preserve">the piston and housing components. The piston is made </w:t>
      </w:r>
      <w:r w:rsidR="00316CA6">
        <w:rPr>
          <w:rFonts w:ascii="Times New Roman" w:hAnsi="Times New Roman" w:cs="Times New Roman"/>
          <w:sz w:val="22"/>
          <w:szCs w:val="22"/>
        </w:rPr>
        <w:t xml:space="preserve">from </w:t>
      </w:r>
      <w:r w:rsidR="00A9547F">
        <w:rPr>
          <w:rFonts w:ascii="Times New Roman" w:hAnsi="Times New Roman" w:cs="Times New Roman"/>
          <w:sz w:val="22"/>
          <w:szCs w:val="22"/>
        </w:rPr>
        <w:t xml:space="preserve">3D-printed couplers (4 and 8), 0.5-inch PVC pipe (6), and </w:t>
      </w:r>
      <w:r w:rsidR="00035D47">
        <w:rPr>
          <w:rFonts w:ascii="Times New Roman" w:hAnsi="Times New Roman" w:cs="Times New Roman"/>
          <w:sz w:val="22"/>
          <w:szCs w:val="22"/>
        </w:rPr>
        <w:t xml:space="preserve">a </w:t>
      </w:r>
      <w:r w:rsidR="00A9547F">
        <w:rPr>
          <w:rFonts w:ascii="Times New Roman" w:hAnsi="Times New Roman" w:cs="Times New Roman"/>
          <w:sz w:val="22"/>
          <w:szCs w:val="22"/>
        </w:rPr>
        <w:t xml:space="preserve">machined aluminum </w:t>
      </w:r>
      <w:r w:rsidR="00316CA6">
        <w:rPr>
          <w:rFonts w:ascii="Times New Roman" w:hAnsi="Times New Roman" w:cs="Times New Roman"/>
          <w:sz w:val="22"/>
          <w:szCs w:val="22"/>
        </w:rPr>
        <w:t xml:space="preserve">piston head </w:t>
      </w:r>
      <w:r w:rsidR="00A9547F">
        <w:rPr>
          <w:rFonts w:ascii="Times New Roman" w:hAnsi="Times New Roman" w:cs="Times New Roman"/>
          <w:sz w:val="22"/>
          <w:szCs w:val="22"/>
        </w:rPr>
        <w:t>(9)</w:t>
      </w:r>
      <w:r w:rsidR="00316CA6">
        <w:rPr>
          <w:rFonts w:ascii="Times New Roman" w:hAnsi="Times New Roman" w:cs="Times New Roman"/>
          <w:sz w:val="22"/>
          <w:szCs w:val="22"/>
        </w:rPr>
        <w:t>.</w:t>
      </w:r>
      <w:r w:rsidR="00A9547F">
        <w:rPr>
          <w:rFonts w:ascii="Times New Roman" w:hAnsi="Times New Roman" w:cs="Times New Roman"/>
          <w:sz w:val="22"/>
          <w:szCs w:val="22"/>
        </w:rPr>
        <w:t xml:space="preserve"> </w:t>
      </w:r>
      <w:r w:rsidR="00316CA6">
        <w:rPr>
          <w:rFonts w:ascii="Times New Roman" w:hAnsi="Times New Roman" w:cs="Times New Roman"/>
          <w:sz w:val="22"/>
          <w:szCs w:val="22"/>
        </w:rPr>
        <w:t xml:space="preserve">The piston </w:t>
      </w:r>
      <w:r w:rsidR="00A9547F">
        <w:rPr>
          <w:rFonts w:ascii="Times New Roman" w:hAnsi="Times New Roman" w:cs="Times New Roman"/>
          <w:sz w:val="22"/>
          <w:szCs w:val="22"/>
        </w:rPr>
        <w:t xml:space="preserve">is moved through the outer </w:t>
      </w:r>
      <w:r w:rsidR="00316CA6">
        <w:rPr>
          <w:rFonts w:ascii="Times New Roman" w:hAnsi="Times New Roman" w:cs="Times New Roman"/>
          <w:sz w:val="22"/>
          <w:szCs w:val="22"/>
        </w:rPr>
        <w:t xml:space="preserve">1-inch PVC pipe </w:t>
      </w:r>
      <w:r w:rsidR="00A9547F">
        <w:rPr>
          <w:rFonts w:ascii="Times New Roman" w:hAnsi="Times New Roman" w:cs="Times New Roman"/>
          <w:sz w:val="22"/>
          <w:szCs w:val="22"/>
        </w:rPr>
        <w:t xml:space="preserve">housing (5) via a brass </w:t>
      </w:r>
      <w:r w:rsidR="00316CA6" w:rsidRPr="00323D63">
        <w:rPr>
          <w:rFonts w:ascii="Times New Roman" w:hAnsi="Times New Roman" w:cs="Times New Roman"/>
          <w:sz w:val="22"/>
          <w:szCs w:val="22"/>
        </w:rPr>
        <w:t xml:space="preserve">TR8x2 ACME </w:t>
      </w:r>
      <w:r w:rsidR="00316CA6">
        <w:rPr>
          <w:rFonts w:ascii="Times New Roman" w:hAnsi="Times New Roman" w:cs="Times New Roman"/>
          <w:sz w:val="22"/>
          <w:szCs w:val="22"/>
        </w:rPr>
        <w:t>a traveling</w:t>
      </w:r>
      <w:r w:rsidR="00A9547F">
        <w:rPr>
          <w:rFonts w:ascii="Times New Roman" w:hAnsi="Times New Roman" w:cs="Times New Roman"/>
          <w:sz w:val="22"/>
          <w:szCs w:val="22"/>
        </w:rPr>
        <w:t xml:space="preserve"> nut (4) and lead screw (7). The lead screw is turned by a stepper </w:t>
      </w:r>
      <w:r w:rsidR="00A9547F">
        <w:rPr>
          <w:rFonts w:ascii="Times New Roman" w:hAnsi="Times New Roman" w:cs="Times New Roman"/>
          <w:sz w:val="22"/>
          <w:szCs w:val="22"/>
        </w:rPr>
        <w:lastRenderedPageBreak/>
        <w:t xml:space="preserve">motor (1) mounted to the outer 1-inch housing via 3D-printed mounts (2). The threaded rod is </w:t>
      </w:r>
      <w:r w:rsidR="00316CA6">
        <w:rPr>
          <w:rFonts w:ascii="Times New Roman" w:hAnsi="Times New Roman" w:cs="Times New Roman"/>
          <w:sz w:val="22"/>
          <w:szCs w:val="22"/>
        </w:rPr>
        <w:t>fixed</w:t>
      </w:r>
      <w:r w:rsidR="00A9547F">
        <w:rPr>
          <w:rFonts w:ascii="Times New Roman" w:hAnsi="Times New Roman" w:cs="Times New Roman"/>
          <w:sz w:val="22"/>
          <w:szCs w:val="22"/>
        </w:rPr>
        <w:t xml:space="preserve"> to the motor shaft with a 3D-printed </w:t>
      </w:r>
      <w:r w:rsidR="00316CA6">
        <w:rPr>
          <w:rFonts w:ascii="Times New Roman" w:hAnsi="Times New Roman" w:cs="Times New Roman"/>
          <w:sz w:val="22"/>
          <w:szCs w:val="22"/>
        </w:rPr>
        <w:t xml:space="preserve">a </w:t>
      </w:r>
      <w:r w:rsidR="00A9547F">
        <w:rPr>
          <w:rFonts w:ascii="Times New Roman" w:hAnsi="Times New Roman" w:cs="Times New Roman"/>
          <w:sz w:val="22"/>
          <w:szCs w:val="22"/>
        </w:rPr>
        <w:t>coupler</w:t>
      </w:r>
      <w:r w:rsidR="00316CA6">
        <w:rPr>
          <w:rFonts w:ascii="Times New Roman" w:hAnsi="Times New Roman" w:cs="Times New Roman"/>
          <w:sz w:val="22"/>
          <w:szCs w:val="22"/>
        </w:rPr>
        <w:t xml:space="preserve"> (3). As the piston is moved through the outer housing by way of the motor rotating the lead screw, white mineral oil will be displaced, causing a rubber balloon to inflate or deflate. The stepper motor will be controlled with an ESP32 microcontroller and TMC2209 stepper motor controller. All 3D-printed parts are solid and made of PETG plastic. </w:t>
      </w:r>
    </w:p>
    <w:p w14:paraId="27343416" w14:textId="77777777" w:rsidR="00952D45" w:rsidRPr="009F224B" w:rsidRDefault="00952D45" w:rsidP="002E5445">
      <w:pPr>
        <w:spacing w:line="480" w:lineRule="auto"/>
        <w:rPr>
          <w:rFonts w:ascii="Times New Roman" w:hAnsi="Times New Roman" w:cs="Times New Roman"/>
        </w:rPr>
      </w:pPr>
    </w:p>
    <w:p w14:paraId="05C5866F" w14:textId="7C9A509D" w:rsidR="00D25C96" w:rsidRPr="009F224B" w:rsidRDefault="00D25C96" w:rsidP="00D25C96">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t xml:space="preserve">Testing </w:t>
      </w:r>
      <w:r w:rsidR="004A0DC1">
        <w:rPr>
          <w:rFonts w:ascii="Times New Roman" w:hAnsi="Times New Roman" w:cs="Times New Roman"/>
          <w:b/>
          <w:bCs/>
        </w:rPr>
        <w:t xml:space="preserve">and calibrating </w:t>
      </w:r>
      <w:r w:rsidRPr="009F224B">
        <w:rPr>
          <w:rFonts w:ascii="Times New Roman" w:hAnsi="Times New Roman" w:cs="Times New Roman"/>
          <w:b/>
          <w:bCs/>
        </w:rPr>
        <w:t xml:space="preserve">the </w:t>
      </w:r>
      <w:proofErr w:type="spellStart"/>
      <w:proofErr w:type="gramStart"/>
      <w:r w:rsidRPr="009F224B">
        <w:rPr>
          <w:rFonts w:ascii="Times New Roman" w:hAnsi="Times New Roman" w:cs="Times New Roman"/>
          <w:b/>
          <w:bCs/>
        </w:rPr>
        <w:t>openFloat</w:t>
      </w:r>
      <w:proofErr w:type="spellEnd"/>
      <w:proofErr w:type="gramEnd"/>
    </w:p>
    <w:p w14:paraId="04D338A8" w14:textId="2C99623A" w:rsidR="004A0DC1" w:rsidRDefault="00137881" w:rsidP="00D25C96">
      <w:pPr>
        <w:spacing w:line="480" w:lineRule="auto"/>
        <w:rPr>
          <w:rFonts w:ascii="Times New Roman" w:hAnsi="Times New Roman" w:cs="Times New Roman"/>
        </w:rPr>
      </w:pPr>
      <w:r w:rsidRPr="009F224B">
        <w:rPr>
          <w:rFonts w:ascii="Times New Roman" w:hAnsi="Times New Roman" w:cs="Times New Roman"/>
        </w:rPr>
        <w:t xml:space="preserve">Once assembled, </w:t>
      </w:r>
      <w:r>
        <w:rPr>
          <w:rFonts w:ascii="Times New Roman" w:hAnsi="Times New Roman" w:cs="Times New Roman"/>
        </w:rPr>
        <w:t xml:space="preserve">the </w:t>
      </w:r>
      <w:proofErr w:type="spellStart"/>
      <w:r w:rsidRPr="009F224B">
        <w:rPr>
          <w:rFonts w:ascii="Times New Roman" w:hAnsi="Times New Roman" w:cs="Times New Roman"/>
        </w:rPr>
        <w:t>openFloat</w:t>
      </w:r>
      <w:proofErr w:type="spellEnd"/>
      <w:r w:rsidRPr="009F224B">
        <w:rPr>
          <w:rFonts w:ascii="Times New Roman" w:hAnsi="Times New Roman" w:cs="Times New Roman"/>
        </w:rPr>
        <w:t xml:space="preserve"> will </w:t>
      </w:r>
      <w:r>
        <w:rPr>
          <w:rFonts w:ascii="Times New Roman" w:hAnsi="Times New Roman" w:cs="Times New Roman"/>
        </w:rPr>
        <w:t xml:space="preserve">undergo </w:t>
      </w:r>
      <w:r w:rsidR="002E45D2">
        <w:rPr>
          <w:rFonts w:ascii="Times New Roman" w:hAnsi="Times New Roman" w:cs="Times New Roman"/>
        </w:rPr>
        <w:t xml:space="preserve">calibration and in-water testing. The </w:t>
      </w:r>
      <w:proofErr w:type="spellStart"/>
      <w:r w:rsidR="002E45D2">
        <w:rPr>
          <w:rFonts w:ascii="Times New Roman" w:hAnsi="Times New Roman" w:cs="Times New Roman"/>
        </w:rPr>
        <w:t>openFloat</w:t>
      </w:r>
      <w:proofErr w:type="spellEnd"/>
      <w:r w:rsidR="002E45D2">
        <w:rPr>
          <w:rFonts w:ascii="Times New Roman" w:hAnsi="Times New Roman" w:cs="Times New Roman"/>
        </w:rPr>
        <w:t xml:space="preserve"> will perform </w:t>
      </w:r>
      <w:r>
        <w:rPr>
          <w:rFonts w:ascii="Times New Roman" w:hAnsi="Times New Roman" w:cs="Times New Roman"/>
        </w:rPr>
        <w:t xml:space="preserve">tests in a four-meter-deep saltwater </w:t>
      </w:r>
      <w:r w:rsidR="002E45D2">
        <w:rPr>
          <w:rFonts w:ascii="Times New Roman" w:hAnsi="Times New Roman" w:cs="Times New Roman"/>
        </w:rPr>
        <w:t xml:space="preserve">test </w:t>
      </w:r>
      <w:r>
        <w:rPr>
          <w:rFonts w:ascii="Times New Roman" w:hAnsi="Times New Roman" w:cs="Times New Roman"/>
        </w:rPr>
        <w:t>tank</w:t>
      </w:r>
      <w:r w:rsidR="002E45D2">
        <w:rPr>
          <w:rFonts w:ascii="Times New Roman" w:hAnsi="Times New Roman" w:cs="Times New Roman"/>
        </w:rPr>
        <w:t xml:space="preserve"> to </w:t>
      </w:r>
      <w:r w:rsidR="00D807E2">
        <w:rPr>
          <w:rFonts w:ascii="Times New Roman" w:hAnsi="Times New Roman" w:cs="Times New Roman"/>
        </w:rPr>
        <w:t>confirm functionality of</w:t>
      </w:r>
      <w:r w:rsidR="002E45D2">
        <w:rPr>
          <w:rFonts w:ascii="Times New Roman" w:hAnsi="Times New Roman" w:cs="Times New Roman"/>
        </w:rPr>
        <w:t xml:space="preserve"> its buoyancy system and waterproofness</w:t>
      </w:r>
      <w:r>
        <w:rPr>
          <w:rFonts w:ascii="Times New Roman" w:hAnsi="Times New Roman" w:cs="Times New Roman"/>
        </w:rPr>
        <w:t>.</w:t>
      </w:r>
      <w:r w:rsidR="00035D47">
        <w:rPr>
          <w:rFonts w:ascii="Times New Roman" w:hAnsi="Times New Roman" w:cs="Times New Roman"/>
        </w:rPr>
        <w:t xml:space="preserve"> </w:t>
      </w:r>
      <w:r w:rsidR="004A0DC1">
        <w:rPr>
          <w:rFonts w:ascii="Times New Roman" w:hAnsi="Times New Roman" w:cs="Times New Roman"/>
        </w:rPr>
        <w:t xml:space="preserve">Base-line cross-calibrations of the float’s sensors and salinity estimation against a SBE37 CTD and </w:t>
      </w:r>
      <w:proofErr w:type="spellStart"/>
      <w:r w:rsidR="004A0DC1">
        <w:rPr>
          <w:rFonts w:ascii="Times New Roman" w:hAnsi="Times New Roman" w:cs="Times New Roman"/>
        </w:rPr>
        <w:t>SeaGlider</w:t>
      </w:r>
      <w:proofErr w:type="spellEnd"/>
      <w:r w:rsidR="004A0DC1">
        <w:rPr>
          <w:rFonts w:ascii="Times New Roman" w:hAnsi="Times New Roman" w:cs="Times New Roman"/>
        </w:rPr>
        <w:t xml:space="preserve"> will be performed during each tank test. Onboard temperature sensors will additionally undergo dunk tests to measure their response time – the length of time required for heat energy to diffuse across the sensor housing – to better contextualize</w:t>
      </w:r>
      <w:ins w:id="4" w:author="Sasha Seroy" w:date="2023-11-20T14:50:00Z">
        <w:r w:rsidR="004A0DC1">
          <w:rPr>
            <w:rFonts w:ascii="Times New Roman" w:hAnsi="Times New Roman" w:cs="Times New Roman"/>
          </w:rPr>
          <w:t xml:space="preserve"> </w:t>
        </w:r>
      </w:ins>
      <w:r w:rsidR="004A0DC1">
        <w:rPr>
          <w:rFonts w:ascii="Times New Roman" w:hAnsi="Times New Roman" w:cs="Times New Roman"/>
        </w:rPr>
        <w:t>environmental temperature readings. Dunk tests involve quickly moving the temperature sensors from a fluid of one temperature to a fluid of different temperature (e.g., moving the probe from room-temperature water to 40 °C water).</w:t>
      </w:r>
    </w:p>
    <w:p w14:paraId="27685BA7" w14:textId="77777777" w:rsidR="004A0DC1" w:rsidRDefault="004A0DC1" w:rsidP="00D25C96">
      <w:pPr>
        <w:spacing w:line="480" w:lineRule="auto"/>
        <w:rPr>
          <w:rFonts w:ascii="Times New Roman" w:hAnsi="Times New Roman" w:cs="Times New Roman"/>
        </w:rPr>
      </w:pPr>
    </w:p>
    <w:p w14:paraId="1870E680" w14:textId="0FBB7B06" w:rsidR="002E45D2" w:rsidRDefault="00035D47" w:rsidP="00D25C96">
      <w:pPr>
        <w:spacing w:line="480" w:lineRule="auto"/>
        <w:rPr>
          <w:rFonts w:ascii="Times New Roman" w:hAnsi="Times New Roman" w:cs="Times New Roman"/>
        </w:rPr>
      </w:pPr>
      <w:r>
        <w:rPr>
          <w:rFonts w:ascii="Times New Roman" w:hAnsi="Times New Roman" w:cs="Times New Roman"/>
        </w:rPr>
        <w:t xml:space="preserve">While in the test pool, the </w:t>
      </w:r>
      <w:proofErr w:type="spellStart"/>
      <w:r>
        <w:rPr>
          <w:rFonts w:ascii="Times New Roman" w:hAnsi="Times New Roman" w:cs="Times New Roman"/>
        </w:rPr>
        <w:t>openFloat</w:t>
      </w:r>
      <w:proofErr w:type="spellEnd"/>
      <w:r>
        <w:rPr>
          <w:rFonts w:ascii="Times New Roman" w:hAnsi="Times New Roman" w:cs="Times New Roman"/>
        </w:rPr>
        <w:t xml:space="preserve"> will take replicate measurements to assess the accuracy and precision of its salinity estimation relative to two industry-grade sensors.</w:t>
      </w:r>
      <w:r>
        <w:rPr>
          <w:rFonts w:ascii="Times New Roman" w:hAnsi="Times New Roman" w:cs="Times New Roman"/>
        </w:rPr>
        <w:t xml:space="preserve"> </w:t>
      </w:r>
      <w:r w:rsidR="00274617">
        <w:rPr>
          <w:rFonts w:ascii="Times New Roman" w:hAnsi="Times New Roman" w:cs="Times New Roman"/>
        </w:rPr>
        <w:t xml:space="preserve">The salinity estimation will be determined by the least accurate sensor used in the salinity calculation. </w:t>
      </w:r>
      <w:proofErr w:type="spellStart"/>
      <w:r w:rsidR="00274617">
        <w:rPr>
          <w:rFonts w:ascii="Times New Roman" w:hAnsi="Times New Roman" w:cs="Times New Roman"/>
        </w:rPr>
        <w:t>Lymen</w:t>
      </w:r>
      <w:proofErr w:type="spellEnd"/>
      <w:r w:rsidR="00274617">
        <w:rPr>
          <w:rFonts w:ascii="Times New Roman" w:hAnsi="Times New Roman" w:cs="Times New Roman"/>
        </w:rPr>
        <w:t xml:space="preserve"> et al., 2020, and Lauer et al., 2023</w:t>
      </w:r>
      <w:r w:rsidR="00274617">
        <w:rPr>
          <w:rFonts w:ascii="Times New Roman" w:hAnsi="Times New Roman" w:cs="Times New Roman"/>
        </w:rPr>
        <w:t>, show the</w:t>
      </w:r>
      <w:r>
        <w:rPr>
          <w:rFonts w:ascii="Times New Roman" w:hAnsi="Times New Roman" w:cs="Times New Roman"/>
        </w:rPr>
        <w:t xml:space="preserve"> DS18B20 temperature probes used by the </w:t>
      </w:r>
      <w:proofErr w:type="spellStart"/>
      <w:r>
        <w:rPr>
          <w:rFonts w:ascii="Times New Roman" w:hAnsi="Times New Roman" w:cs="Times New Roman"/>
        </w:rPr>
        <w:t>openFloat</w:t>
      </w:r>
      <w:proofErr w:type="spellEnd"/>
      <w:r>
        <w:rPr>
          <w:rFonts w:ascii="Times New Roman" w:hAnsi="Times New Roman" w:cs="Times New Roman"/>
        </w:rPr>
        <w:t xml:space="preserve"> to have an accuracy of </w:t>
      </w:r>
      <w:r w:rsidR="00274617">
        <w:rPr>
          <w:rFonts w:ascii="Times New Roman" w:hAnsi="Times New Roman" w:cs="Times New Roman"/>
        </w:rPr>
        <w:t>±</w:t>
      </w:r>
      <w:r>
        <w:rPr>
          <w:rFonts w:ascii="Times New Roman" w:hAnsi="Times New Roman" w:cs="Times New Roman"/>
        </w:rPr>
        <w:t xml:space="preserve">0.1 °C. </w:t>
      </w:r>
      <w:r>
        <w:rPr>
          <w:rFonts w:ascii="Times New Roman" w:hAnsi="Times New Roman" w:cs="Times New Roman"/>
        </w:rPr>
        <w:t xml:space="preserve">The </w:t>
      </w:r>
      <w:r w:rsidR="00274617">
        <w:rPr>
          <w:rFonts w:ascii="Times New Roman" w:hAnsi="Times New Roman" w:cs="Times New Roman"/>
        </w:rPr>
        <w:t xml:space="preserve">intended pressure sensor has an accuracy </w:t>
      </w:r>
      <w:proofErr w:type="gramStart"/>
      <w:r w:rsidR="00274617">
        <w:rPr>
          <w:rFonts w:ascii="Times New Roman" w:hAnsi="Times New Roman" w:cs="Times New Roman"/>
        </w:rPr>
        <w:t>of  ±</w:t>
      </w:r>
      <w:proofErr w:type="gramEnd"/>
      <w:r w:rsidR="00274617">
        <w:rPr>
          <w:rFonts w:ascii="Times New Roman" w:hAnsi="Times New Roman" w:cs="Times New Roman"/>
        </w:rPr>
        <w:t xml:space="preserve"> 20 mbar. The </w:t>
      </w:r>
      <w:proofErr w:type="spellStart"/>
      <w:r w:rsidR="00274617">
        <w:rPr>
          <w:rFonts w:ascii="Times New Roman" w:hAnsi="Times New Roman" w:cs="Times New Roman"/>
        </w:rPr>
        <w:t>openFloat</w:t>
      </w:r>
      <w:proofErr w:type="spellEnd"/>
      <w:r w:rsidR="00274617">
        <w:rPr>
          <w:rFonts w:ascii="Times New Roman" w:hAnsi="Times New Roman" w:cs="Times New Roman"/>
        </w:rPr>
        <w:t xml:space="preserve"> itself will serve as a density sensor by measuring its density when it is neutrally buoyant relative to the water around it. When this happens, the density of the float is equal to the </w:t>
      </w:r>
      <w:r w:rsidR="00274617">
        <w:rPr>
          <w:rFonts w:ascii="Times New Roman" w:hAnsi="Times New Roman" w:cs="Times New Roman"/>
        </w:rPr>
        <w:lastRenderedPageBreak/>
        <w:t>density of the surrounding water. The accuracy of the float’s density measurement will be limited by its mass</w:t>
      </w:r>
      <w:r w:rsidR="004A0DC1">
        <w:rPr>
          <w:rFonts w:ascii="Times New Roman" w:hAnsi="Times New Roman" w:cs="Times New Roman"/>
        </w:rPr>
        <w:t xml:space="preserve">, as the volume is determined by </w:t>
      </w:r>
      <w:proofErr w:type="spellStart"/>
      <w:r w:rsidR="004A0DC1">
        <w:rPr>
          <w:rFonts w:ascii="Times New Roman" w:hAnsi="Times New Roman" w:cs="Times New Roman"/>
        </w:rPr>
        <w:t>Onshape</w:t>
      </w:r>
      <w:proofErr w:type="spellEnd"/>
      <w:r w:rsidR="004A0DC1">
        <w:rPr>
          <w:rFonts w:ascii="Times New Roman" w:hAnsi="Times New Roman" w:cs="Times New Roman"/>
        </w:rPr>
        <w:t>, an online CAD program, and is accurate to ±0.001 cm</w:t>
      </w:r>
      <w:r w:rsidR="004A0DC1">
        <w:rPr>
          <w:rFonts w:ascii="Times New Roman" w:hAnsi="Times New Roman" w:cs="Times New Roman"/>
          <w:vertAlign w:val="superscript"/>
        </w:rPr>
        <w:t>3</w:t>
      </w:r>
      <w:r w:rsidR="004A0DC1">
        <w:rPr>
          <w:rFonts w:ascii="Times New Roman" w:hAnsi="Times New Roman" w:cs="Times New Roman"/>
        </w:rPr>
        <w:t>. The mass is only known to ±0.1 g. After calibration, t</w:t>
      </w:r>
      <w:r w:rsidR="00787963">
        <w:rPr>
          <w:rFonts w:ascii="Times New Roman" w:hAnsi="Times New Roman" w:cs="Times New Roman"/>
        </w:rPr>
        <w:t xml:space="preserve">he </w:t>
      </w:r>
      <w:proofErr w:type="spellStart"/>
      <w:r w:rsidR="00787963">
        <w:rPr>
          <w:rFonts w:ascii="Times New Roman" w:hAnsi="Times New Roman" w:cs="Times New Roman"/>
        </w:rPr>
        <w:t>op</w:t>
      </w:r>
      <w:r w:rsidR="002E45D2">
        <w:rPr>
          <w:rFonts w:ascii="Times New Roman" w:hAnsi="Times New Roman" w:cs="Times New Roman"/>
        </w:rPr>
        <w:t>enFloat</w:t>
      </w:r>
      <w:proofErr w:type="spellEnd"/>
      <w:r w:rsidR="002E45D2">
        <w:rPr>
          <w:rFonts w:ascii="Times New Roman" w:hAnsi="Times New Roman" w:cs="Times New Roman"/>
        </w:rPr>
        <w:t xml:space="preserve"> will</w:t>
      </w:r>
      <w:r w:rsidR="00F06D0F">
        <w:rPr>
          <w:rFonts w:ascii="Times New Roman" w:hAnsi="Times New Roman" w:cs="Times New Roman"/>
        </w:rPr>
        <w:t xml:space="preserve"> then be field tested</w:t>
      </w:r>
      <w:r w:rsidR="00137881" w:rsidRPr="009F224B">
        <w:rPr>
          <w:rFonts w:ascii="Times New Roman" w:hAnsi="Times New Roman" w:cs="Times New Roman"/>
        </w:rPr>
        <w:t xml:space="preserve"> alongside </w:t>
      </w:r>
      <w:proofErr w:type="spellStart"/>
      <w:r w:rsidR="00BA4096">
        <w:rPr>
          <w:rFonts w:ascii="Times New Roman" w:hAnsi="Times New Roman" w:cs="Times New Roman"/>
        </w:rPr>
        <w:t>SeaGlider</w:t>
      </w:r>
      <w:proofErr w:type="spellEnd"/>
      <w:r w:rsidR="00F06D0F">
        <w:rPr>
          <w:rFonts w:ascii="Times New Roman" w:hAnsi="Times New Roman" w:cs="Times New Roman"/>
        </w:rPr>
        <w:t xml:space="preserve"> 175 at Shilshole Marina</w:t>
      </w:r>
      <w:r w:rsidR="00137881" w:rsidRPr="009F224B">
        <w:rPr>
          <w:rFonts w:ascii="Times New Roman" w:hAnsi="Times New Roman" w:cs="Times New Roman"/>
        </w:rPr>
        <w:t xml:space="preserve"> in Puget Sound</w:t>
      </w:r>
      <w:r w:rsidR="002E45D2">
        <w:rPr>
          <w:rFonts w:ascii="Times New Roman" w:hAnsi="Times New Roman" w:cs="Times New Roman"/>
        </w:rPr>
        <w:t xml:space="preserve">. </w:t>
      </w:r>
    </w:p>
    <w:p w14:paraId="597EA390" w14:textId="77777777" w:rsidR="002E45D2" w:rsidRDefault="002E45D2" w:rsidP="00D25C96">
      <w:pPr>
        <w:spacing w:line="480" w:lineRule="auto"/>
        <w:rPr>
          <w:rFonts w:ascii="Times New Roman" w:hAnsi="Times New Roman" w:cs="Times New Roman"/>
        </w:rPr>
      </w:pPr>
    </w:p>
    <w:p w14:paraId="7FD767D5" w14:textId="0CA53F2D" w:rsidR="00D807E2" w:rsidRDefault="00137881" w:rsidP="00D25C96">
      <w:pPr>
        <w:spacing w:line="480" w:lineRule="auto"/>
        <w:rPr>
          <w:rFonts w:ascii="Times New Roman" w:hAnsi="Times New Roman" w:cs="Times New Roman"/>
        </w:rPr>
      </w:pPr>
      <w:r w:rsidRPr="009F224B">
        <w:rPr>
          <w:rFonts w:ascii="Times New Roman" w:hAnsi="Times New Roman" w:cs="Times New Roman"/>
        </w:rPr>
        <w:t xml:space="preserve">During the first deployment, the float will be tethered to a line and </w:t>
      </w:r>
      <w:r w:rsidR="002A2C48">
        <w:rPr>
          <w:rFonts w:ascii="Times New Roman" w:hAnsi="Times New Roman" w:cs="Times New Roman"/>
        </w:rPr>
        <w:t xml:space="preserve">manually </w:t>
      </w:r>
      <w:r w:rsidR="001E6301">
        <w:rPr>
          <w:rFonts w:ascii="Times New Roman" w:hAnsi="Times New Roman" w:cs="Times New Roman"/>
        </w:rPr>
        <w:t>lowered over the side of the boat</w:t>
      </w:r>
      <w:r w:rsidRPr="009F224B">
        <w:rPr>
          <w:rFonts w:ascii="Times New Roman" w:hAnsi="Times New Roman" w:cs="Times New Roman"/>
        </w:rPr>
        <w:t xml:space="preserve"> at ~0.1 m s</w:t>
      </w:r>
      <w:r w:rsidRPr="009F224B">
        <w:rPr>
          <w:rFonts w:ascii="Times New Roman" w:hAnsi="Times New Roman" w:cs="Times New Roman"/>
          <w:vertAlign w:val="superscript"/>
        </w:rPr>
        <w:t xml:space="preserve">-1 </w:t>
      </w:r>
      <w:r w:rsidRPr="009F224B">
        <w:rPr>
          <w:rFonts w:ascii="Times New Roman" w:hAnsi="Times New Roman" w:cs="Times New Roman"/>
        </w:rPr>
        <w:t xml:space="preserve">in Shilshole Bay (Figure </w:t>
      </w:r>
      <w:r w:rsidR="00F9630A">
        <w:rPr>
          <w:rFonts w:ascii="Times New Roman" w:hAnsi="Times New Roman" w:cs="Times New Roman"/>
        </w:rPr>
        <w:t>1</w:t>
      </w:r>
      <w:r w:rsidR="00E408FF">
        <w:rPr>
          <w:rFonts w:ascii="Times New Roman" w:hAnsi="Times New Roman" w:cs="Times New Roman"/>
        </w:rPr>
        <w:t>b</w:t>
      </w:r>
      <w:r w:rsidRPr="009F224B">
        <w:rPr>
          <w:rFonts w:ascii="Times New Roman" w:hAnsi="Times New Roman" w:cs="Times New Roman"/>
        </w:rPr>
        <w:t>)</w:t>
      </w:r>
      <w:r w:rsidR="001E6301">
        <w:rPr>
          <w:rFonts w:ascii="Times New Roman" w:hAnsi="Times New Roman" w:cs="Times New Roman"/>
        </w:rPr>
        <w:t xml:space="preserve"> to approximate the depth profiles collected by </w:t>
      </w:r>
      <w:proofErr w:type="spellStart"/>
      <w:r w:rsidR="00BA4096">
        <w:rPr>
          <w:rFonts w:ascii="Times New Roman" w:hAnsi="Times New Roman" w:cs="Times New Roman"/>
        </w:rPr>
        <w:t>SeaGlider</w:t>
      </w:r>
      <w:proofErr w:type="spellEnd"/>
      <w:r w:rsidR="001E6301">
        <w:rPr>
          <w:rFonts w:ascii="Times New Roman" w:hAnsi="Times New Roman" w:cs="Times New Roman"/>
        </w:rPr>
        <w:t xml:space="preserve"> 175</w:t>
      </w:r>
      <w:r w:rsidR="000901F0">
        <w:rPr>
          <w:rFonts w:ascii="Times New Roman" w:hAnsi="Times New Roman" w:cs="Times New Roman"/>
        </w:rPr>
        <w:t xml:space="preserve"> (</w:t>
      </w:r>
      <w:proofErr w:type="spellStart"/>
      <w:r w:rsidR="000901F0" w:rsidRPr="00AE4F24">
        <w:rPr>
          <w:rFonts w:ascii="Times New Roman" w:hAnsi="Times New Roman" w:cs="Times New Roman"/>
        </w:rPr>
        <w:t>Frajka</w:t>
      </w:r>
      <w:proofErr w:type="spellEnd"/>
      <w:r w:rsidR="000901F0" w:rsidRPr="00AE4F24">
        <w:rPr>
          <w:rFonts w:ascii="Times New Roman" w:hAnsi="Times New Roman" w:cs="Times New Roman"/>
        </w:rPr>
        <w:t>-Williams</w:t>
      </w:r>
      <w:r w:rsidR="000901F0">
        <w:rPr>
          <w:rFonts w:ascii="Times New Roman" w:hAnsi="Times New Roman" w:cs="Times New Roman"/>
        </w:rPr>
        <w:t xml:space="preserve"> et al., 2011)</w:t>
      </w:r>
      <w:r w:rsidR="001E6301">
        <w:rPr>
          <w:rFonts w:ascii="Times New Roman" w:hAnsi="Times New Roman" w:cs="Times New Roman"/>
        </w:rPr>
        <w:t xml:space="preserve">. This serves as an initial comparison of the </w:t>
      </w:r>
      <w:proofErr w:type="spellStart"/>
      <w:r w:rsidR="001E6301">
        <w:rPr>
          <w:rFonts w:ascii="Times New Roman" w:hAnsi="Times New Roman" w:cs="Times New Roman"/>
        </w:rPr>
        <w:t>openFloat</w:t>
      </w:r>
      <w:proofErr w:type="spellEnd"/>
      <w:r w:rsidR="001E6301">
        <w:rPr>
          <w:rFonts w:ascii="Times New Roman" w:hAnsi="Times New Roman" w:cs="Times New Roman"/>
        </w:rPr>
        <w:t xml:space="preserve"> and </w:t>
      </w:r>
      <w:proofErr w:type="spellStart"/>
      <w:r w:rsidR="00BA4096">
        <w:rPr>
          <w:rFonts w:ascii="Times New Roman" w:hAnsi="Times New Roman" w:cs="Times New Roman"/>
        </w:rPr>
        <w:t>SeaGlider</w:t>
      </w:r>
      <w:r w:rsidR="001E6301">
        <w:rPr>
          <w:rFonts w:ascii="Times New Roman" w:hAnsi="Times New Roman" w:cs="Times New Roman"/>
        </w:rPr>
        <w:t>’s</w:t>
      </w:r>
      <w:proofErr w:type="spellEnd"/>
      <w:r w:rsidR="001E6301">
        <w:rPr>
          <w:rFonts w:ascii="Times New Roman" w:hAnsi="Times New Roman" w:cs="Times New Roman"/>
        </w:rPr>
        <w:t xml:space="preserve"> sensor data in an environmental context</w:t>
      </w:r>
      <w:r w:rsidR="002A2C48">
        <w:rPr>
          <w:rFonts w:ascii="Times New Roman" w:hAnsi="Times New Roman" w:cs="Times New Roman"/>
        </w:rPr>
        <w:t xml:space="preserve"> and allows for preliminary salinity estimations</w:t>
      </w:r>
      <w:r w:rsidR="001E6301">
        <w:rPr>
          <w:rFonts w:ascii="Times New Roman" w:hAnsi="Times New Roman" w:cs="Times New Roman"/>
        </w:rPr>
        <w:t>.</w:t>
      </w:r>
      <w:r w:rsidR="000901F0">
        <w:rPr>
          <w:rFonts w:ascii="Times New Roman" w:hAnsi="Times New Roman" w:cs="Times New Roman"/>
        </w:rPr>
        <w:t xml:space="preserve"> T</w:t>
      </w:r>
      <w:r w:rsidR="00D807E2">
        <w:rPr>
          <w:rFonts w:ascii="Times New Roman" w:hAnsi="Times New Roman" w:cs="Times New Roman"/>
        </w:rPr>
        <w:t xml:space="preserve">he </w:t>
      </w:r>
      <w:proofErr w:type="spellStart"/>
      <w:r w:rsidRPr="009F224B">
        <w:rPr>
          <w:rFonts w:ascii="Times New Roman" w:hAnsi="Times New Roman" w:cs="Times New Roman"/>
        </w:rPr>
        <w:t>openFloat</w:t>
      </w:r>
      <w:proofErr w:type="spellEnd"/>
      <w:r w:rsidRPr="009F224B">
        <w:rPr>
          <w:rFonts w:ascii="Times New Roman" w:hAnsi="Times New Roman" w:cs="Times New Roman"/>
          <w:vertAlign w:val="superscript"/>
        </w:rPr>
        <w:t xml:space="preserve"> </w:t>
      </w:r>
      <w:r w:rsidRPr="009F224B">
        <w:rPr>
          <w:rFonts w:ascii="Times New Roman" w:hAnsi="Times New Roman" w:cs="Times New Roman"/>
        </w:rPr>
        <w:t xml:space="preserve">will collect profile data in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r w:rsidR="00CF1E5D">
        <w:rPr>
          <w:rFonts w:ascii="Times New Roman" w:hAnsi="Times New Roman" w:cs="Times New Roman"/>
        </w:rPr>
        <w:t xml:space="preserve">, </w:t>
      </w:r>
      <w:r w:rsidR="002A2C48">
        <w:rPr>
          <w:rFonts w:ascii="Times New Roman" w:hAnsi="Times New Roman" w:cs="Times New Roman"/>
        </w:rPr>
        <w:t xml:space="preserve">WA, </w:t>
      </w:r>
      <w:r w:rsidR="002A2C48" w:rsidRPr="009F224B">
        <w:rPr>
          <w:rFonts w:ascii="Times New Roman" w:hAnsi="Times New Roman" w:cs="Times New Roman"/>
        </w:rPr>
        <w:t>(</w:t>
      </w:r>
      <w:r w:rsidRPr="009F224B">
        <w:rPr>
          <w:rFonts w:ascii="Times New Roman" w:hAnsi="Times New Roman" w:cs="Times New Roman"/>
        </w:rPr>
        <w:t xml:space="preserve">Figure </w:t>
      </w:r>
      <w:r w:rsidR="00F9630A">
        <w:rPr>
          <w:rFonts w:ascii="Times New Roman" w:hAnsi="Times New Roman" w:cs="Times New Roman"/>
        </w:rPr>
        <w:t>1</w:t>
      </w:r>
      <w:r w:rsidRPr="009F224B">
        <w:rPr>
          <w:rFonts w:ascii="Times New Roman" w:hAnsi="Times New Roman" w:cs="Times New Roman"/>
        </w:rPr>
        <w:t>b)</w:t>
      </w:r>
      <w:r w:rsidR="00D807E2">
        <w:rPr>
          <w:rFonts w:ascii="Times New Roman" w:hAnsi="Times New Roman" w:cs="Times New Roman"/>
        </w:rPr>
        <w:t xml:space="preserve"> by autonomously moving vertically through the water column via its buoyancy engine</w:t>
      </w:r>
      <w:r w:rsidR="000901F0">
        <w:rPr>
          <w:rFonts w:ascii="Times New Roman" w:hAnsi="Times New Roman" w:cs="Times New Roman"/>
        </w:rPr>
        <w:t xml:space="preserve"> d</w:t>
      </w:r>
      <w:r w:rsidR="000901F0" w:rsidRPr="009F224B">
        <w:rPr>
          <w:rFonts w:ascii="Times New Roman" w:hAnsi="Times New Roman" w:cs="Times New Roman"/>
        </w:rPr>
        <w:t>uring the second deployment</w:t>
      </w:r>
      <w:r w:rsidR="00D807E2">
        <w:rPr>
          <w:rFonts w:ascii="Times New Roman" w:hAnsi="Times New Roman" w:cs="Times New Roman"/>
        </w:rPr>
        <w:t>. The second deployment serves as the validation experiment.</w:t>
      </w:r>
    </w:p>
    <w:p w14:paraId="09973EF9" w14:textId="77777777" w:rsidR="00743F87" w:rsidRPr="00D601B4" w:rsidRDefault="00743F87" w:rsidP="00D25C96">
      <w:pPr>
        <w:spacing w:line="480" w:lineRule="auto"/>
        <w:rPr>
          <w:rFonts w:ascii="Times New Roman" w:hAnsi="Times New Roman" w:cs="Times New Roman"/>
        </w:rPr>
      </w:pPr>
    </w:p>
    <w:p w14:paraId="3A74480F" w14:textId="2E332273" w:rsidR="00D25C96" w:rsidRPr="009F224B" w:rsidRDefault="00D25C96" w:rsidP="00D25C96">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t>Field implementation</w:t>
      </w:r>
      <w:r w:rsidR="000901F0">
        <w:rPr>
          <w:rFonts w:ascii="Times New Roman" w:hAnsi="Times New Roman" w:cs="Times New Roman"/>
          <w:b/>
          <w:bCs/>
        </w:rPr>
        <w:t xml:space="preserve"> and data analysis</w:t>
      </w:r>
    </w:p>
    <w:p w14:paraId="7AE9C320" w14:textId="67F55A8A" w:rsidR="00952D45" w:rsidRPr="009F224B" w:rsidRDefault="00D25C96" w:rsidP="00952D45">
      <w:pPr>
        <w:spacing w:line="480" w:lineRule="auto"/>
        <w:rPr>
          <w:rFonts w:ascii="Times New Roman" w:hAnsi="Times New Roman" w:cs="Times New Roman"/>
          <w:color w:val="000000" w:themeColor="text1"/>
        </w:rPr>
      </w:pPr>
      <w:r w:rsidRPr="009F224B">
        <w:rPr>
          <w:rFonts w:ascii="Times New Roman" w:hAnsi="Times New Roman" w:cs="Times New Roman"/>
          <w:color w:val="000000" w:themeColor="text1"/>
        </w:rPr>
        <w:t xml:space="preserve">The </w:t>
      </w:r>
      <w:proofErr w:type="spellStart"/>
      <w:r w:rsidRPr="009F224B">
        <w:rPr>
          <w:rFonts w:ascii="Times New Roman" w:hAnsi="Times New Roman" w:cs="Times New Roman"/>
          <w:color w:val="000000" w:themeColor="text1"/>
        </w:rPr>
        <w:t>openFloat</w:t>
      </w:r>
      <w:proofErr w:type="spellEnd"/>
      <w:r w:rsidRPr="009F224B">
        <w:rPr>
          <w:rFonts w:ascii="Times New Roman" w:hAnsi="Times New Roman" w:cs="Times New Roman"/>
          <w:color w:val="000000" w:themeColor="text1"/>
        </w:rPr>
        <w:t xml:space="preserve"> will be deployed in </w:t>
      </w:r>
      <w:proofErr w:type="spellStart"/>
      <w:r w:rsidRPr="009F224B">
        <w:rPr>
          <w:rFonts w:ascii="Times New Roman" w:hAnsi="Times New Roman" w:cs="Times New Roman"/>
          <w:color w:val="000000" w:themeColor="text1"/>
        </w:rPr>
        <w:t>Colvos</w:t>
      </w:r>
      <w:proofErr w:type="spellEnd"/>
      <w:r w:rsidRPr="009F224B">
        <w:rPr>
          <w:rFonts w:ascii="Times New Roman" w:hAnsi="Times New Roman" w:cs="Times New Roman"/>
          <w:color w:val="000000" w:themeColor="text1"/>
        </w:rPr>
        <w:t xml:space="preserve"> Passage</w:t>
      </w:r>
      <w:r w:rsidR="00D807E2">
        <w:rPr>
          <w:rFonts w:ascii="Times New Roman" w:hAnsi="Times New Roman" w:cs="Times New Roman"/>
          <w:color w:val="000000" w:themeColor="text1"/>
        </w:rPr>
        <w:t xml:space="preserve"> </w:t>
      </w:r>
      <w:r w:rsidRPr="009F224B">
        <w:rPr>
          <w:rFonts w:ascii="Times New Roman" w:hAnsi="Times New Roman" w:cs="Times New Roman"/>
          <w:color w:val="000000" w:themeColor="text1"/>
        </w:rPr>
        <w:t xml:space="preserve">in conjunction with </w:t>
      </w:r>
      <w:proofErr w:type="spellStart"/>
      <w:r w:rsidR="00BA4096">
        <w:rPr>
          <w:rFonts w:ascii="Times New Roman" w:hAnsi="Times New Roman" w:cs="Times New Roman"/>
          <w:color w:val="000000" w:themeColor="text1"/>
        </w:rPr>
        <w:t>SeaGlider</w:t>
      </w:r>
      <w:proofErr w:type="spellEnd"/>
      <w:r w:rsidRPr="009F224B">
        <w:rPr>
          <w:rFonts w:ascii="Times New Roman" w:hAnsi="Times New Roman" w:cs="Times New Roman"/>
          <w:color w:val="000000" w:themeColor="text1"/>
        </w:rPr>
        <w:t xml:space="preserve"> 1</w:t>
      </w:r>
      <w:r w:rsidR="00F147AB">
        <w:rPr>
          <w:rFonts w:ascii="Times New Roman" w:hAnsi="Times New Roman" w:cs="Times New Roman"/>
          <w:color w:val="000000" w:themeColor="text1"/>
        </w:rPr>
        <w:t>9</w:t>
      </w:r>
      <w:r w:rsidRPr="009F224B">
        <w:rPr>
          <w:rFonts w:ascii="Times New Roman" w:hAnsi="Times New Roman" w:cs="Times New Roman"/>
          <w:color w:val="000000" w:themeColor="text1"/>
        </w:rPr>
        <w:t xml:space="preserve">5 to </w:t>
      </w:r>
      <w:r w:rsidR="009F224B">
        <w:rPr>
          <w:rFonts w:ascii="Times New Roman" w:hAnsi="Times New Roman" w:cs="Times New Roman"/>
          <w:color w:val="000000" w:themeColor="text1"/>
        </w:rPr>
        <w:t>determine</w:t>
      </w:r>
      <w:r w:rsidRPr="009F224B">
        <w:rPr>
          <w:rFonts w:ascii="Times New Roman" w:hAnsi="Times New Roman" w:cs="Times New Roman"/>
          <w:color w:val="000000" w:themeColor="text1"/>
        </w:rPr>
        <w:t xml:space="preserve"> how well it can </w:t>
      </w:r>
      <w:r w:rsidR="00E25804">
        <w:rPr>
          <w:rFonts w:ascii="Times New Roman" w:hAnsi="Times New Roman" w:cs="Times New Roman"/>
          <w:color w:val="000000" w:themeColor="text1"/>
        </w:rPr>
        <w:t xml:space="preserve">indirectly </w:t>
      </w:r>
      <w:r w:rsidR="00F06D0F">
        <w:rPr>
          <w:rFonts w:ascii="Times New Roman" w:hAnsi="Times New Roman" w:cs="Times New Roman"/>
          <w:color w:val="000000" w:themeColor="text1"/>
        </w:rPr>
        <w:t>estimate</w:t>
      </w:r>
      <w:r w:rsidR="00F06D0F" w:rsidRPr="009F224B">
        <w:rPr>
          <w:rFonts w:ascii="Times New Roman" w:hAnsi="Times New Roman" w:cs="Times New Roman"/>
          <w:color w:val="000000" w:themeColor="text1"/>
        </w:rPr>
        <w:t xml:space="preserve"> </w:t>
      </w:r>
      <w:r w:rsidRPr="009F224B">
        <w:rPr>
          <w:rFonts w:ascii="Times New Roman" w:hAnsi="Times New Roman" w:cs="Times New Roman"/>
          <w:color w:val="000000" w:themeColor="text1"/>
        </w:rPr>
        <w:t xml:space="preserve">salinity. </w:t>
      </w:r>
      <w:proofErr w:type="spellStart"/>
      <w:r w:rsidRPr="009F224B">
        <w:rPr>
          <w:rFonts w:ascii="Times New Roman" w:hAnsi="Times New Roman" w:cs="Times New Roman"/>
          <w:color w:val="000000" w:themeColor="text1"/>
        </w:rPr>
        <w:t>Colvos</w:t>
      </w:r>
      <w:proofErr w:type="spellEnd"/>
      <w:r w:rsidRPr="009F224B">
        <w:rPr>
          <w:rFonts w:ascii="Times New Roman" w:hAnsi="Times New Roman" w:cs="Times New Roman"/>
          <w:color w:val="000000" w:themeColor="text1"/>
        </w:rPr>
        <w:t xml:space="preserve"> Passage is a narrow channel along the western edge of Vashon Island, WA (Figure </w:t>
      </w:r>
      <w:r w:rsidR="00F9630A">
        <w:rPr>
          <w:rFonts w:ascii="Times New Roman" w:hAnsi="Times New Roman" w:cs="Times New Roman"/>
          <w:color w:val="000000" w:themeColor="text1"/>
        </w:rPr>
        <w:t>1</w:t>
      </w:r>
      <w:r w:rsidRPr="009F224B">
        <w:rPr>
          <w:rFonts w:ascii="Times New Roman" w:hAnsi="Times New Roman" w:cs="Times New Roman"/>
          <w:color w:val="000000" w:themeColor="text1"/>
        </w:rPr>
        <w:t>b).</w:t>
      </w:r>
      <w:r w:rsidR="00952D45">
        <w:rPr>
          <w:rFonts w:ascii="Times New Roman" w:hAnsi="Times New Roman" w:cs="Times New Roman"/>
          <w:color w:val="000000" w:themeColor="text1"/>
        </w:rPr>
        <w:t xml:space="preserve"> </w:t>
      </w:r>
      <w:r w:rsidR="00952D45" w:rsidRPr="009F224B">
        <w:rPr>
          <w:rFonts w:ascii="Times New Roman" w:hAnsi="Times New Roman" w:cs="Times New Roman"/>
          <w:color w:val="000000" w:themeColor="text1"/>
        </w:rPr>
        <w:t xml:space="preserve">This location experiences high levels of turbulent mixing due to </w:t>
      </w:r>
      <w:r w:rsidR="00952D45">
        <w:rPr>
          <w:rFonts w:ascii="Times New Roman" w:hAnsi="Times New Roman" w:cs="Times New Roman"/>
          <w:color w:val="000000" w:themeColor="text1"/>
        </w:rPr>
        <w:t xml:space="preserve">local bathymetry. The presence of high mixing in and around </w:t>
      </w:r>
      <w:proofErr w:type="spellStart"/>
      <w:r w:rsidR="00952D45">
        <w:rPr>
          <w:rFonts w:ascii="Times New Roman" w:hAnsi="Times New Roman" w:cs="Times New Roman"/>
          <w:color w:val="000000" w:themeColor="text1"/>
        </w:rPr>
        <w:t>Colvos</w:t>
      </w:r>
      <w:proofErr w:type="spellEnd"/>
      <w:r w:rsidR="00952D45">
        <w:rPr>
          <w:rFonts w:ascii="Times New Roman" w:hAnsi="Times New Roman" w:cs="Times New Roman"/>
          <w:color w:val="000000" w:themeColor="text1"/>
        </w:rPr>
        <w:t xml:space="preserve"> Passage causes the water masses in the channel to be semi-homogeneous. This poses </w:t>
      </w:r>
      <w:proofErr w:type="spellStart"/>
      <w:r w:rsidR="00952D45">
        <w:rPr>
          <w:rFonts w:ascii="Times New Roman" w:hAnsi="Times New Roman" w:cs="Times New Roman"/>
          <w:color w:val="000000" w:themeColor="text1"/>
        </w:rPr>
        <w:t>Colvos</w:t>
      </w:r>
      <w:proofErr w:type="spellEnd"/>
      <w:r w:rsidR="00952D45">
        <w:rPr>
          <w:rFonts w:ascii="Times New Roman" w:hAnsi="Times New Roman" w:cs="Times New Roman"/>
          <w:color w:val="000000" w:themeColor="text1"/>
        </w:rPr>
        <w:t xml:space="preserve"> Passage as a unique location to ground-truth the </w:t>
      </w:r>
      <w:proofErr w:type="spellStart"/>
      <w:r w:rsidR="00952D45">
        <w:rPr>
          <w:rFonts w:ascii="Times New Roman" w:hAnsi="Times New Roman" w:cs="Times New Roman"/>
          <w:color w:val="000000" w:themeColor="text1"/>
        </w:rPr>
        <w:t>openFloat’s</w:t>
      </w:r>
      <w:proofErr w:type="spellEnd"/>
      <w:r w:rsidR="00952D45">
        <w:rPr>
          <w:rFonts w:ascii="Times New Roman" w:hAnsi="Times New Roman" w:cs="Times New Roman"/>
          <w:color w:val="000000" w:themeColor="text1"/>
        </w:rPr>
        <w:t xml:space="preserve"> salinity estimation since spatial variability is minimal. It is crucial for the </w:t>
      </w:r>
      <w:proofErr w:type="spellStart"/>
      <w:r w:rsidR="00952D45">
        <w:rPr>
          <w:rFonts w:ascii="Times New Roman" w:hAnsi="Times New Roman" w:cs="Times New Roman"/>
          <w:color w:val="000000" w:themeColor="text1"/>
        </w:rPr>
        <w:t>openFloat</w:t>
      </w:r>
      <w:proofErr w:type="spellEnd"/>
      <w:r w:rsidR="00952D45">
        <w:rPr>
          <w:rFonts w:ascii="Times New Roman" w:hAnsi="Times New Roman" w:cs="Times New Roman"/>
          <w:color w:val="000000" w:themeColor="text1"/>
        </w:rPr>
        <w:t xml:space="preserve"> and </w:t>
      </w:r>
      <w:proofErr w:type="spellStart"/>
      <w:r w:rsidR="00BA4096">
        <w:rPr>
          <w:rFonts w:ascii="Times New Roman" w:hAnsi="Times New Roman" w:cs="Times New Roman"/>
          <w:color w:val="000000" w:themeColor="text1"/>
        </w:rPr>
        <w:t>SeaGlider</w:t>
      </w:r>
      <w:proofErr w:type="spellEnd"/>
      <w:r w:rsidR="00952D45">
        <w:rPr>
          <w:rFonts w:ascii="Times New Roman" w:hAnsi="Times New Roman" w:cs="Times New Roman"/>
          <w:color w:val="000000" w:themeColor="text1"/>
        </w:rPr>
        <w:t xml:space="preserve"> 195 to collect data in nearly identical water masses to directly compare the </w:t>
      </w:r>
      <w:proofErr w:type="spellStart"/>
      <w:r w:rsidR="00952D45">
        <w:rPr>
          <w:rFonts w:ascii="Times New Roman" w:hAnsi="Times New Roman" w:cs="Times New Roman"/>
          <w:color w:val="000000" w:themeColor="text1"/>
        </w:rPr>
        <w:t>openFloat’s</w:t>
      </w:r>
      <w:proofErr w:type="spellEnd"/>
      <w:r w:rsidR="00952D45">
        <w:rPr>
          <w:rFonts w:ascii="Times New Roman" w:hAnsi="Times New Roman" w:cs="Times New Roman"/>
          <w:color w:val="000000" w:themeColor="text1"/>
        </w:rPr>
        <w:t xml:space="preserve"> salinity estimation to an industry-</w:t>
      </w:r>
      <w:r w:rsidR="00952D45">
        <w:rPr>
          <w:rFonts w:ascii="Times New Roman" w:hAnsi="Times New Roman" w:cs="Times New Roman"/>
          <w:color w:val="000000" w:themeColor="text1"/>
        </w:rPr>
        <w:lastRenderedPageBreak/>
        <w:t xml:space="preserve">grade measurement. Minimizing the spatial variability of the </w:t>
      </w:r>
      <w:proofErr w:type="spellStart"/>
      <w:r w:rsidR="00952D45">
        <w:rPr>
          <w:rFonts w:ascii="Times New Roman" w:hAnsi="Times New Roman" w:cs="Times New Roman"/>
          <w:color w:val="000000" w:themeColor="text1"/>
        </w:rPr>
        <w:t>openFloat’s</w:t>
      </w:r>
      <w:proofErr w:type="spellEnd"/>
      <w:r w:rsidR="00952D45">
        <w:rPr>
          <w:rFonts w:ascii="Times New Roman" w:hAnsi="Times New Roman" w:cs="Times New Roman"/>
          <w:color w:val="000000" w:themeColor="text1"/>
        </w:rPr>
        <w:t xml:space="preserve"> ground-truthing deployment location reduces environmental sources of error and ensures that errors seen in the estimated salinity data are due to its derivation.</w:t>
      </w:r>
    </w:p>
    <w:p w14:paraId="0959EF71" w14:textId="4636EE3C" w:rsidR="002A2C48" w:rsidRPr="000901F0" w:rsidRDefault="002A2C48" w:rsidP="000901F0">
      <w:pPr>
        <w:spacing w:line="480" w:lineRule="auto"/>
        <w:rPr>
          <w:rFonts w:ascii="Times New Roman" w:hAnsi="Times New Roman" w:cs="Times New Roman"/>
          <w:b/>
          <w:bCs/>
          <w:color w:val="000000" w:themeColor="text1"/>
        </w:rPr>
      </w:pPr>
    </w:p>
    <w:p w14:paraId="43D6C825" w14:textId="1C770CFF" w:rsidR="008325CE" w:rsidRDefault="00CF1E5D" w:rsidP="00E822B1">
      <w:pPr>
        <w:spacing w:line="480" w:lineRule="auto"/>
        <w:rPr>
          <w:rFonts w:ascii="Times New Roman" w:hAnsi="Times New Roman" w:cs="Times New Roman"/>
        </w:rPr>
      </w:pPr>
      <w:r>
        <w:rPr>
          <w:rFonts w:ascii="Times New Roman" w:hAnsi="Times New Roman" w:cs="Times New Roman"/>
        </w:rPr>
        <w:t xml:space="preserve">Salinity values will be estimated by way of back-calculation using the TEOS-10 equation of state of seawater. </w:t>
      </w:r>
      <w:r w:rsidR="00E822B1" w:rsidRPr="00E822B1">
        <w:rPr>
          <w:rFonts w:ascii="Times New Roman" w:hAnsi="Times New Roman" w:cs="Times New Roman"/>
        </w:rPr>
        <w:t xml:space="preserve">The Gibbs </w:t>
      </w:r>
      <w:proofErr w:type="spellStart"/>
      <w:r w:rsidR="00E822B1" w:rsidRPr="00E822B1">
        <w:rPr>
          <w:rFonts w:ascii="Times New Roman" w:hAnsi="Times New Roman" w:cs="Times New Roman"/>
        </w:rPr>
        <w:t>Sea</w:t>
      </w:r>
      <w:r w:rsidR="006C0AC1">
        <w:rPr>
          <w:rFonts w:ascii="Times New Roman" w:hAnsi="Times New Roman" w:cs="Times New Roman"/>
        </w:rPr>
        <w:t>W</w:t>
      </w:r>
      <w:r w:rsidR="00E822B1" w:rsidRPr="00E822B1">
        <w:rPr>
          <w:rFonts w:ascii="Times New Roman" w:hAnsi="Times New Roman" w:cs="Times New Roman"/>
        </w:rPr>
        <w:t>ater</w:t>
      </w:r>
      <w:proofErr w:type="spellEnd"/>
      <w:r w:rsidR="00E822B1" w:rsidRPr="00E822B1">
        <w:rPr>
          <w:rFonts w:ascii="Times New Roman" w:hAnsi="Times New Roman" w:cs="Times New Roman"/>
        </w:rPr>
        <w:t xml:space="preserve"> (GSW)</w:t>
      </w:r>
      <w:r w:rsidR="00E822B1">
        <w:rPr>
          <w:rFonts w:ascii="Times New Roman" w:hAnsi="Times New Roman" w:cs="Times New Roman"/>
        </w:rPr>
        <w:t xml:space="preserve"> </w:t>
      </w:r>
      <w:r w:rsidR="00E822B1" w:rsidRPr="00E822B1">
        <w:rPr>
          <w:rFonts w:ascii="Times New Roman" w:hAnsi="Times New Roman" w:cs="Times New Roman"/>
        </w:rPr>
        <w:t>Oceanographic Toolbox of TEOS-10</w:t>
      </w:r>
      <w:r w:rsidR="00E822B1">
        <w:rPr>
          <w:rFonts w:ascii="Times New Roman" w:hAnsi="Times New Roman" w:cs="Times New Roman"/>
        </w:rPr>
        <w:t xml:space="preserve">, a downloadable </w:t>
      </w:r>
      <w:r w:rsidR="0064174A">
        <w:rPr>
          <w:rFonts w:ascii="Times New Roman" w:hAnsi="Times New Roman" w:cs="Times New Roman"/>
        </w:rPr>
        <w:t>MATLAB</w:t>
      </w:r>
      <w:r w:rsidR="00E822B1">
        <w:rPr>
          <w:rFonts w:ascii="Times New Roman" w:hAnsi="Times New Roman" w:cs="Times New Roman"/>
        </w:rPr>
        <w:t xml:space="preserve"> package (see </w:t>
      </w:r>
      <w:hyperlink r:id="rId21" w:anchor="16" w:history="1">
        <w:r w:rsidR="00E822B1" w:rsidRPr="00C24455">
          <w:rPr>
            <w:rStyle w:val="Hyperlink"/>
            <w:rFonts w:ascii="Times New Roman" w:hAnsi="Times New Roman" w:cs="Times New Roman"/>
          </w:rPr>
          <w:t>https://www.teos-10.org/pubs/gsw/html/gsw_contents.html#16</w:t>
        </w:r>
      </w:hyperlink>
      <w:r w:rsidR="00E822B1">
        <w:rPr>
          <w:rFonts w:ascii="Times New Roman" w:hAnsi="Times New Roman" w:cs="Times New Roman"/>
        </w:rPr>
        <w:t>), has native functions to solve for given variables of the TEOS-10 equation of state</w:t>
      </w:r>
      <w:r w:rsidR="000901F0">
        <w:rPr>
          <w:rFonts w:ascii="Times New Roman" w:hAnsi="Times New Roman" w:cs="Times New Roman"/>
        </w:rPr>
        <w:t xml:space="preserve"> (Feistel, 2003)</w:t>
      </w:r>
      <w:r w:rsidR="00E822B1">
        <w:rPr>
          <w:rFonts w:ascii="Times New Roman" w:hAnsi="Times New Roman" w:cs="Times New Roman"/>
        </w:rPr>
        <w:t xml:space="preserve">. The function </w:t>
      </w:r>
      <w:proofErr w:type="spellStart"/>
      <w:r w:rsidR="00472C03">
        <w:rPr>
          <w:rFonts w:ascii="Lucida Console" w:eastAsiaTheme="minorEastAsia" w:hAnsi="Lucida Console" w:cs="Times New Roman"/>
          <w:sz w:val="20"/>
          <w:szCs w:val="20"/>
        </w:rPr>
        <w:t>gsw_SA_from_rho_t_exact</w:t>
      </w:r>
      <w:proofErr w:type="spellEnd"/>
      <w:r w:rsidR="00472C03">
        <w:rPr>
          <w:rFonts w:ascii="Times New Roman" w:hAnsi="Times New Roman" w:cs="Times New Roman"/>
        </w:rPr>
        <w:t xml:space="preserve"> </w:t>
      </w:r>
      <w:r w:rsidR="00E822B1">
        <w:rPr>
          <w:rFonts w:ascii="Times New Roman" w:hAnsi="Times New Roman" w:cs="Times New Roman"/>
        </w:rPr>
        <w:t>calculates absolute salinity when given water density</w:t>
      </w:r>
      <w:r w:rsidR="008325CE">
        <w:rPr>
          <w:rFonts w:ascii="Times New Roman" w:hAnsi="Times New Roman" w:cs="Times New Roman"/>
        </w:rPr>
        <w:t>, in-situ temperatur</w:t>
      </w:r>
      <w:r w:rsidR="00472C03">
        <w:rPr>
          <w:rFonts w:ascii="Times New Roman" w:hAnsi="Times New Roman" w:cs="Times New Roman"/>
        </w:rPr>
        <w:t>e</w:t>
      </w:r>
      <w:r w:rsidR="008325CE">
        <w:rPr>
          <w:rFonts w:ascii="Times New Roman" w:hAnsi="Times New Roman" w:cs="Times New Roman"/>
        </w:rPr>
        <w:t xml:space="preserve">, and pressure. </w:t>
      </w:r>
      <w:r w:rsidR="00F06D0F">
        <w:rPr>
          <w:rFonts w:ascii="Times New Roman" w:hAnsi="Times New Roman" w:cs="Times New Roman"/>
        </w:rPr>
        <w:t xml:space="preserve">The </w:t>
      </w:r>
      <w:proofErr w:type="spellStart"/>
      <w:r w:rsidR="00F06D0F">
        <w:rPr>
          <w:rFonts w:ascii="Times New Roman" w:hAnsi="Times New Roman" w:cs="Times New Roman"/>
        </w:rPr>
        <w:t>openFloat</w:t>
      </w:r>
      <w:proofErr w:type="spellEnd"/>
      <w:r w:rsidR="00F06D0F">
        <w:rPr>
          <w:rFonts w:ascii="Times New Roman" w:hAnsi="Times New Roman" w:cs="Times New Roman"/>
        </w:rPr>
        <w:t xml:space="preserve"> will measure temperature and pressure directly, and measure water density by achieving neutral buoyancy therefore achieving all the required known variables to calculate salinity using this function.</w:t>
      </w:r>
    </w:p>
    <w:p w14:paraId="0D6A6255" w14:textId="77777777" w:rsidR="008325CE" w:rsidRDefault="008325CE" w:rsidP="00E822B1">
      <w:pPr>
        <w:spacing w:line="480" w:lineRule="auto"/>
        <w:rPr>
          <w:rFonts w:ascii="Times New Roman" w:hAnsi="Times New Roman" w:cs="Times New Roman"/>
        </w:rPr>
      </w:pPr>
    </w:p>
    <w:p w14:paraId="2930CF6D" w14:textId="66348A55" w:rsidR="00A01DDE" w:rsidRDefault="007664F2" w:rsidP="00E822B1">
      <w:p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18027AFF" wp14:editId="7A5545D8">
                <wp:simplePos x="0" y="0"/>
                <wp:positionH relativeFrom="column">
                  <wp:posOffset>5532804</wp:posOffset>
                </wp:positionH>
                <wp:positionV relativeFrom="paragraph">
                  <wp:posOffset>1716405</wp:posOffset>
                </wp:positionV>
                <wp:extent cx="542693" cy="297366"/>
                <wp:effectExtent l="0" t="0" r="3810" b="0"/>
                <wp:wrapNone/>
                <wp:docPr id="139685175" name="Text Box 2"/>
                <wp:cNvGraphicFramePr/>
                <a:graphic xmlns:a="http://schemas.openxmlformats.org/drawingml/2006/main">
                  <a:graphicData uri="http://schemas.microsoft.com/office/word/2010/wordprocessingShape">
                    <wps:wsp>
                      <wps:cNvSpPr txBox="1"/>
                      <wps:spPr>
                        <a:xfrm>
                          <a:off x="0" y="0"/>
                          <a:ext cx="542693" cy="297366"/>
                        </a:xfrm>
                        <a:prstGeom prst="rect">
                          <a:avLst/>
                        </a:prstGeom>
                        <a:solidFill>
                          <a:schemeClr val="lt1"/>
                        </a:solidFill>
                        <a:ln w="6350">
                          <a:noFill/>
                        </a:ln>
                      </wps:spPr>
                      <wps:txbx>
                        <w:txbxContent>
                          <w:p w14:paraId="5FB470BE" w14:textId="2E5256E3" w:rsidR="007664F2" w:rsidRPr="007664F2" w:rsidRDefault="007664F2">
                            <w:pPr>
                              <w:rPr>
                                <w:rFonts w:ascii="Times New Roman" w:hAnsi="Times New Roman" w:cs="Times New Roman"/>
                              </w:rPr>
                            </w:pPr>
                            <w:r w:rsidRPr="007664F2">
                              <w:rPr>
                                <w:rFonts w:ascii="Times New Roman" w:hAnsi="Times New Roman" w:cs="Times New Roman"/>
                              </w:rPr>
                              <w:t>eq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027AFF" id="Text Box 2" o:spid="_x0000_s1041" type="#_x0000_t202" style="position:absolute;margin-left:435.65pt;margin-top:135.15pt;width:42.75pt;height:23.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" fillcolor="white [3201]" stroked="f" strokeweight=".5pt">
                <v:textbox>
                  <w:txbxContent>
                    <w:p w14:paraId="5FB470BE" w14:textId="2E5256E3" w:rsidR="007664F2" w:rsidRPr="007664F2" w:rsidRDefault="007664F2">
                      <w:pPr>
                        <w:rPr>
                          <w:rFonts w:ascii="Times New Roman" w:hAnsi="Times New Roman" w:cs="Times New Roman"/>
                        </w:rPr>
                      </w:pPr>
                      <w:r w:rsidRPr="007664F2">
                        <w:rPr>
                          <w:rFonts w:ascii="Times New Roman" w:hAnsi="Times New Roman" w:cs="Times New Roman"/>
                        </w:rPr>
                        <w:t>eq 1</w:t>
                      </w:r>
                    </w:p>
                  </w:txbxContent>
                </v:textbox>
              </v:shape>
            </w:pict>
          </mc:Fallback>
        </mc:AlternateContent>
      </w:r>
      <w:r w:rsidR="008325CE">
        <w:rPr>
          <w:rFonts w:ascii="Times New Roman" w:hAnsi="Times New Roman" w:cs="Times New Roman"/>
        </w:rPr>
        <w:t xml:space="preserve">The </w:t>
      </w:r>
      <w:proofErr w:type="spellStart"/>
      <w:r w:rsidR="008325CE">
        <w:rPr>
          <w:rFonts w:ascii="Times New Roman" w:hAnsi="Times New Roman" w:cs="Times New Roman"/>
        </w:rPr>
        <w:t>openFloat</w:t>
      </w:r>
      <w:proofErr w:type="spellEnd"/>
      <w:r w:rsidR="008325CE">
        <w:rPr>
          <w:rFonts w:ascii="Times New Roman" w:hAnsi="Times New Roman" w:cs="Times New Roman"/>
        </w:rPr>
        <w:t xml:space="preserve"> directly measures in-situ temperature and pressure via onboard sensors. The float itself serves as a density sensor since its mass and volume (used to calculate density, where density equals mass divided by volume) will be known at any time</w:t>
      </w:r>
      <w:r w:rsidR="002A2C48">
        <w:rPr>
          <w:rFonts w:ascii="Times New Roman" w:hAnsi="Times New Roman" w:cs="Times New Roman"/>
        </w:rPr>
        <w:t>. T</w:t>
      </w:r>
      <w:r w:rsidR="008325CE">
        <w:rPr>
          <w:rFonts w:ascii="Times New Roman" w:hAnsi="Times New Roman" w:cs="Times New Roman"/>
        </w:rPr>
        <w:t>he mass of the float will remain constant during a deployment</w:t>
      </w:r>
      <w:r w:rsidR="002A2C48">
        <w:rPr>
          <w:rFonts w:ascii="Times New Roman" w:hAnsi="Times New Roman" w:cs="Times New Roman"/>
        </w:rPr>
        <w:t xml:space="preserve"> and v</w:t>
      </w:r>
      <w:r w:rsidR="008325CE">
        <w:rPr>
          <w:rFonts w:ascii="Times New Roman" w:hAnsi="Times New Roman" w:cs="Times New Roman"/>
        </w:rPr>
        <w:t xml:space="preserve">olume can be precisely </w:t>
      </w:r>
      <w:r w:rsidR="009010D3">
        <w:rPr>
          <w:rFonts w:ascii="Times New Roman" w:hAnsi="Times New Roman" w:cs="Times New Roman"/>
        </w:rPr>
        <w:t>calculated</w:t>
      </w:r>
      <w:r w:rsidR="008325CE">
        <w:rPr>
          <w:rFonts w:ascii="Times New Roman" w:hAnsi="Times New Roman" w:cs="Times New Roman"/>
        </w:rPr>
        <w:t xml:space="preserve"> </w:t>
      </w:r>
      <w:r w:rsidR="009010D3">
        <w:rPr>
          <w:rFonts w:ascii="Times New Roman" w:hAnsi="Times New Roman" w:cs="Times New Roman"/>
        </w:rPr>
        <w:t>from</w:t>
      </w:r>
      <w:r w:rsidR="008325CE">
        <w:rPr>
          <w:rFonts w:ascii="Times New Roman" w:hAnsi="Times New Roman" w:cs="Times New Roman"/>
        </w:rPr>
        <w:t xml:space="preserve"> the displacement of the buoyancy engine</w:t>
      </w:r>
      <w:r w:rsidR="009010D3">
        <w:rPr>
          <w:rFonts w:ascii="Times New Roman" w:hAnsi="Times New Roman" w:cs="Times New Roman"/>
        </w:rPr>
        <w:t xml:space="preserve">: </w:t>
      </w:r>
    </w:p>
    <w:p w14:paraId="408F7D8B" w14:textId="2B4B8349" w:rsidR="007664F2" w:rsidRDefault="00000000" w:rsidP="007664F2">
      <w:pPr>
        <w:keepNext/>
        <w:spacing w:line="480" w:lineRule="auto"/>
        <w:jc w:val="cente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m:oMathPara>
    </w:p>
    <w:p w14:paraId="4E130D15" w14:textId="4766012F" w:rsidR="00A01DDE" w:rsidRDefault="009010D3" w:rsidP="00A01DDE">
      <w:pPr>
        <w:spacing w:line="480" w:lineRule="auto"/>
        <w:rPr>
          <w:rFonts w:ascii="Times New Roman" w:hAnsi="Times New Roman" w:cs="Times New Roman"/>
        </w:rPr>
      </w:pPr>
      <w:r>
        <w:rPr>
          <w:rFonts w:ascii="Times New Roman" w:hAnsi="Times New Roman" w:cs="Times New Roman"/>
        </w:rPr>
        <w:t xml:space="preserve">where </w:t>
      </w:r>
      <w:r>
        <w:rPr>
          <w:rFonts w:ascii="Times New Roman" w:hAnsi="Times New Roman" w:cs="Times New Roman"/>
          <w:i/>
          <w:iCs/>
        </w:rPr>
        <w:t>∆</w:t>
      </w:r>
      <w:proofErr w:type="spellStart"/>
      <w:proofErr w:type="gramStart"/>
      <w:r>
        <w:rPr>
          <w:rFonts w:ascii="Times New Roman" w:hAnsi="Times New Roman" w:cs="Times New Roman"/>
          <w:i/>
          <w:iCs/>
        </w:rPr>
        <w:t>V</w:t>
      </w:r>
      <w:r>
        <w:rPr>
          <w:rFonts w:ascii="Times New Roman" w:hAnsi="Times New Roman" w:cs="Times New Roman"/>
          <w:i/>
          <w:iCs/>
          <w:vertAlign w:val="subscript"/>
        </w:rPr>
        <w:t>f</w:t>
      </w:r>
      <w:proofErr w:type="spellEnd"/>
      <w:r>
        <w:rPr>
          <w:rFonts w:ascii="Times New Roman" w:hAnsi="Times New Roman" w:cs="Times New Roman"/>
          <w:i/>
          <w:iCs/>
          <w:vertAlign w:val="subscript"/>
        </w:rPr>
        <w:t xml:space="preserve"> </w:t>
      </w:r>
      <w:r>
        <w:rPr>
          <w:rFonts w:ascii="Times New Roman" w:hAnsi="Times New Roman" w:cs="Times New Roman"/>
        </w:rPr>
        <w:t xml:space="preserve"> is</w:t>
      </w:r>
      <w:proofErr w:type="gramEnd"/>
      <w:r>
        <w:rPr>
          <w:rFonts w:ascii="Times New Roman" w:hAnsi="Times New Roman" w:cs="Times New Roman"/>
        </w:rPr>
        <w:t xml:space="preserve"> the change in float volume, </w:t>
      </w:r>
      <w:r>
        <w:rPr>
          <w:rFonts w:ascii="Times New Roman" w:hAnsi="Times New Roman" w:cs="Times New Roman"/>
          <w:i/>
          <w:iCs/>
        </w:rPr>
        <w:t>∆</w:t>
      </w:r>
      <w:proofErr w:type="spellStart"/>
      <w:r>
        <w:rPr>
          <w:rFonts w:ascii="Times New Roman" w:hAnsi="Times New Roman" w:cs="Times New Roman"/>
          <w:i/>
          <w:iCs/>
        </w:rPr>
        <w:t>z</w:t>
      </w:r>
      <w:r>
        <w:rPr>
          <w:rFonts w:ascii="Times New Roman" w:hAnsi="Times New Roman" w:cs="Times New Roman"/>
          <w:i/>
          <w:iCs/>
          <w:vertAlign w:val="subscript"/>
        </w:rPr>
        <w:t>p</w:t>
      </w:r>
      <w:proofErr w:type="spellEnd"/>
      <w:r>
        <w:rPr>
          <w:rFonts w:ascii="Times New Roman" w:hAnsi="Times New Roman" w:cs="Times New Roman"/>
          <w:i/>
          <w:iCs/>
        </w:rPr>
        <w:t xml:space="preserve"> </w:t>
      </w:r>
      <w:r>
        <w:rPr>
          <w:rFonts w:ascii="Times New Roman" w:hAnsi="Times New Roman" w:cs="Times New Roman"/>
        </w:rPr>
        <w:t>is the</w:t>
      </w:r>
      <w:r>
        <w:rPr>
          <w:rFonts w:ascii="Times New Roman" w:hAnsi="Times New Roman" w:cs="Times New Roman"/>
          <w:i/>
          <w:iCs/>
        </w:rPr>
        <w:t xml:space="preserve"> </w:t>
      </w:r>
      <w:r>
        <w:rPr>
          <w:rFonts w:ascii="Times New Roman" w:hAnsi="Times New Roman" w:cs="Times New Roman"/>
        </w:rPr>
        <w:t xml:space="preserve">vertical displacement of the buoyancy engine piston head, </w:t>
      </w:r>
      <w:r>
        <w:rPr>
          <w:rFonts w:ascii="Times New Roman" w:hAnsi="Times New Roman" w:cs="Times New Roman"/>
          <w:i/>
          <w:iCs/>
        </w:rPr>
        <w:t>A</w:t>
      </w:r>
      <w:r>
        <w:rPr>
          <w:rFonts w:ascii="Times New Roman" w:hAnsi="Times New Roman" w:cs="Times New Roman"/>
          <w:i/>
          <w:iCs/>
          <w:vertAlign w:val="subscript"/>
        </w:rPr>
        <w:t>p</w:t>
      </w:r>
      <w:r>
        <w:rPr>
          <w:rFonts w:ascii="Times New Roman" w:hAnsi="Times New Roman" w:cs="Times New Roman"/>
          <w:i/>
          <w:iCs/>
        </w:rPr>
        <w:t xml:space="preserve"> </w:t>
      </w:r>
      <w:r>
        <w:rPr>
          <w:rFonts w:ascii="Times New Roman" w:hAnsi="Times New Roman" w:cs="Times New Roman"/>
        </w:rPr>
        <w:t xml:space="preserve">is the cross-sectional area of the piston head, and </w:t>
      </w:r>
      <w:proofErr w:type="spellStart"/>
      <w:r>
        <w:rPr>
          <w:rFonts w:ascii="Times New Roman" w:hAnsi="Times New Roman" w:cs="Times New Roman"/>
          <w:i/>
          <w:iCs/>
        </w:rPr>
        <w:t>V</w:t>
      </w:r>
      <w:r>
        <w:rPr>
          <w:rFonts w:ascii="Times New Roman" w:hAnsi="Times New Roman" w:cs="Times New Roman"/>
          <w:i/>
          <w:iCs/>
          <w:vertAlign w:val="subscript"/>
        </w:rPr>
        <w:t>b</w:t>
      </w:r>
      <w:proofErr w:type="spellEnd"/>
      <w:r>
        <w:rPr>
          <w:rFonts w:ascii="Times New Roman" w:hAnsi="Times New Roman" w:cs="Times New Roman"/>
          <w:i/>
          <w:iCs/>
        </w:rPr>
        <w:t xml:space="preserve"> </w:t>
      </w:r>
      <w:r>
        <w:rPr>
          <w:rFonts w:ascii="Times New Roman" w:hAnsi="Times New Roman" w:cs="Times New Roman"/>
        </w:rPr>
        <w:t>is the base-volume of the float when it is neutrally buoyant.</w:t>
      </w:r>
      <w:r w:rsidR="009024A3">
        <w:rPr>
          <w:rFonts w:ascii="Times New Roman" w:eastAsiaTheme="minorEastAsia" w:hAnsi="Times New Roman" w:cs="Times New Roman"/>
        </w:rPr>
        <w:t xml:space="preserve"> </w:t>
      </w:r>
      <w:r w:rsidR="00506D4C">
        <w:rPr>
          <w:rFonts w:ascii="Times New Roman" w:hAnsi="Times New Roman" w:cs="Times New Roman"/>
        </w:rPr>
        <w:t xml:space="preserve">The float will be neutrally buoyant when the time rate of </w:t>
      </w:r>
      <w:r w:rsidR="00506D4C">
        <w:rPr>
          <w:rFonts w:ascii="Times New Roman" w:hAnsi="Times New Roman" w:cs="Times New Roman"/>
        </w:rPr>
        <w:lastRenderedPageBreak/>
        <w:t>change of pressure (the vertical velocity) is near zero and vertical acceleration cycles between two constant values (i.e., the float is bobbing</w:t>
      </w:r>
      <w:r w:rsidR="009024A3">
        <w:rPr>
          <w:rFonts w:ascii="Times New Roman" w:hAnsi="Times New Roman" w:cs="Times New Roman"/>
        </w:rPr>
        <w:t xml:space="preserve"> on a density surface</w:t>
      </w:r>
      <w:r w:rsidR="00506D4C">
        <w:rPr>
          <w:rFonts w:ascii="Times New Roman" w:hAnsi="Times New Roman" w:cs="Times New Roman"/>
        </w:rPr>
        <w:t>).</w:t>
      </w:r>
      <w:r>
        <w:rPr>
          <w:rFonts w:ascii="Times New Roman" w:hAnsi="Times New Roman" w:cs="Times New Roman"/>
        </w:rPr>
        <w:t xml:space="preserve"> This can be described by:</w:t>
      </w:r>
    </w:p>
    <w:p w14:paraId="65A0BA06" w14:textId="5AA1CD98" w:rsidR="009010D3" w:rsidRDefault="00000000" w:rsidP="009010D3">
      <w:pPr>
        <w:spacing w:line="480" w:lineRule="auto"/>
        <w:jc w:val="cente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w</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f</m:t>
            </m:r>
          </m:sub>
        </m:sSub>
        <m:r>
          <w:rPr>
            <w:rFonts w:ascii="Cambria Math" w:eastAsiaTheme="minorEastAsia" w:hAnsi="Cambria Math" w:cs="Times New Roman"/>
          </w:rPr>
          <m:t xml:space="preserve"> when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hAnsi="Cambria Math" w:cs="Times New Roman"/>
                  </w:rPr>
                  <m:t>dP</m:t>
                </m:r>
              </m:num>
              <m:den>
                <m:r>
                  <w:rPr>
                    <w:rFonts w:ascii="Cambria Math" w:hAnsi="Cambria Math" w:cs="Times New Roman"/>
                  </w:rPr>
                  <m:t>dt</m:t>
                </m:r>
              </m:den>
            </m:f>
            <m:r>
              <w:rPr>
                <w:rFonts w:ascii="Cambria Math" w:eastAsiaTheme="minorEastAsia" w:hAnsi="Cambria Math" w:cs="Times New Roman"/>
              </w:rPr>
              <m:t>~0</m:t>
            </m:r>
          </m:e>
        </m:d>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t</m:t>
            </m:r>
          </m:den>
        </m:f>
        <m:r>
          <w:rPr>
            <w:rFonts w:ascii="Cambria Math" w:eastAsiaTheme="minorEastAsia" w:hAnsi="Cambria Math" w:cs="Times New Roman"/>
          </w:rPr>
          <m:t>≤j)</m:t>
        </m:r>
      </m:oMath>
      <w:r w:rsidR="00DF1A53">
        <w:rPr>
          <w:rFonts w:ascii="Times New Roman" w:eastAsiaTheme="minorEastAsia" w:hAnsi="Times New Roman" w:cs="Times New Roman"/>
        </w:rPr>
        <w:t xml:space="preserve"> </w:t>
      </w:r>
    </w:p>
    <w:p w14:paraId="25FED999" w14:textId="0C591604" w:rsidR="009010D3" w:rsidRDefault="004A0DC1" w:rsidP="009010D3">
      <w:pPr>
        <w:spacing w:line="480" w:lineRule="auto"/>
        <w:rPr>
          <w:rFonts w:ascii="Times New Roman" w:eastAsiaTheme="minorEastAsia"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0564846D" wp14:editId="5101588D">
                <wp:simplePos x="0" y="0"/>
                <wp:positionH relativeFrom="column">
                  <wp:posOffset>5466666</wp:posOffset>
                </wp:positionH>
                <wp:positionV relativeFrom="paragraph">
                  <wp:posOffset>-457835</wp:posOffset>
                </wp:positionV>
                <wp:extent cx="542693" cy="297366"/>
                <wp:effectExtent l="0" t="0" r="3810" b="0"/>
                <wp:wrapNone/>
                <wp:docPr id="1831337135" name="Text Box 2"/>
                <wp:cNvGraphicFramePr/>
                <a:graphic xmlns:a="http://schemas.openxmlformats.org/drawingml/2006/main">
                  <a:graphicData uri="http://schemas.microsoft.com/office/word/2010/wordprocessingShape">
                    <wps:wsp>
                      <wps:cNvSpPr txBox="1"/>
                      <wps:spPr>
                        <a:xfrm>
                          <a:off x="0" y="0"/>
                          <a:ext cx="542693" cy="297366"/>
                        </a:xfrm>
                        <a:prstGeom prst="rect">
                          <a:avLst/>
                        </a:prstGeom>
                        <a:solidFill>
                          <a:schemeClr val="lt1"/>
                        </a:solidFill>
                        <a:ln w="6350">
                          <a:noFill/>
                        </a:ln>
                      </wps:spPr>
                      <wps:txbx>
                        <w:txbxContent>
                          <w:p w14:paraId="7F082D0E" w14:textId="77777777" w:rsidR="004A0DC1" w:rsidRPr="007664F2" w:rsidRDefault="004A0DC1" w:rsidP="004A0DC1">
                            <w:pPr>
                              <w:rPr>
                                <w:rFonts w:ascii="Times New Roman" w:hAnsi="Times New Roman" w:cs="Times New Roman"/>
                              </w:rPr>
                            </w:pPr>
                            <w:r>
                              <w:rPr>
                                <w:rFonts w:ascii="Times New Roman" w:hAnsi="Times New Roman" w:cs="Times New Roman"/>
                              </w:rPr>
                              <w:t>e</w:t>
                            </w:r>
                            <w:r w:rsidRPr="007664F2">
                              <w:rPr>
                                <w:rFonts w:ascii="Times New Roman" w:hAnsi="Times New Roman" w:cs="Times New Roman"/>
                              </w:rPr>
                              <w:t>q</w:t>
                            </w:r>
                            <w:r>
                              <w:rPr>
                                <w:rFonts w:ascii="Times New Roman" w:hAnsi="Times New Roman" w:cs="Times New Roman"/>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4846D" id="_x0000_s1042" type="#_x0000_t202" style="position:absolute;margin-left:430.45pt;margin-top:-36.05pt;width:42.75pt;height:23.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" fillcolor="white [3201]" stroked="f" strokeweight=".5pt">
                <v:textbox>
                  <w:txbxContent>
                    <w:p w14:paraId="7F082D0E" w14:textId="77777777" w:rsidR="004A0DC1" w:rsidRPr="007664F2" w:rsidRDefault="004A0DC1" w:rsidP="004A0DC1">
                      <w:pPr>
                        <w:rPr>
                          <w:rFonts w:ascii="Times New Roman" w:hAnsi="Times New Roman" w:cs="Times New Roman"/>
                        </w:rPr>
                      </w:pPr>
                      <w:r>
                        <w:rPr>
                          <w:rFonts w:ascii="Times New Roman" w:hAnsi="Times New Roman" w:cs="Times New Roman"/>
                        </w:rPr>
                        <w:t>e</w:t>
                      </w:r>
                      <w:r w:rsidRPr="007664F2">
                        <w:rPr>
                          <w:rFonts w:ascii="Times New Roman" w:hAnsi="Times New Roman" w:cs="Times New Roman"/>
                        </w:rPr>
                        <w:t>q</w:t>
                      </w:r>
                      <w:r>
                        <w:rPr>
                          <w:rFonts w:ascii="Times New Roman" w:hAnsi="Times New Roman" w:cs="Times New Roman"/>
                        </w:rPr>
                        <w:t xml:space="preserve"> 2</w:t>
                      </w:r>
                    </w:p>
                  </w:txbxContent>
                </v:textbox>
              </v:shape>
            </w:pict>
          </mc:Fallback>
        </mc:AlternateContent>
      </w:r>
      <w:r w:rsidR="009010D3">
        <w:rPr>
          <w:rFonts w:ascii="Times New Roman" w:eastAsiaTheme="minorEastAsia" w:hAnsi="Times New Roman" w:cs="Times New Roman"/>
        </w:rPr>
        <w:t>where</w:t>
      </w:r>
      <w:r w:rsidR="00E2716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w</m:t>
            </m:r>
          </m:sub>
        </m:sSub>
      </m:oMath>
      <w:r w:rsidR="00E27162">
        <w:rPr>
          <w:rFonts w:ascii="Times New Roman" w:eastAsiaTheme="minorEastAsia" w:hAnsi="Times New Roman" w:cs="Times New Roman"/>
        </w:rPr>
        <w:t xml:space="preserve"> is water parcel density,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f</m:t>
            </m:r>
          </m:sub>
        </m:sSub>
      </m:oMath>
      <w:r w:rsidR="00E27162">
        <w:rPr>
          <w:rFonts w:ascii="Times New Roman" w:eastAsiaTheme="minorEastAsia" w:hAnsi="Times New Roman" w:cs="Times New Roman"/>
        </w:rPr>
        <w:t xml:space="preserve"> is </w:t>
      </w:r>
      <w:r w:rsidR="00472C03">
        <w:rPr>
          <w:rFonts w:ascii="Times New Roman" w:eastAsiaTheme="minorEastAsia" w:hAnsi="Times New Roman" w:cs="Times New Roman"/>
        </w:rPr>
        <w:t>density of the float,</w:t>
      </w:r>
      <w:r w:rsidR="009010D3">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w:rPr>
                <w:rFonts w:ascii="Cambria Math" w:hAnsi="Cambria Math" w:cs="Times New Roman"/>
              </w:rPr>
              <m:t>dP</m:t>
            </m:r>
          </m:num>
          <m:den>
            <m:r>
              <w:rPr>
                <w:rFonts w:ascii="Cambria Math" w:hAnsi="Cambria Math" w:cs="Times New Roman"/>
              </w:rPr>
              <m:t>dt</m:t>
            </m:r>
          </m:den>
        </m:f>
      </m:oMath>
      <w:r w:rsidR="00F36F77">
        <w:rPr>
          <w:rFonts w:ascii="Times New Roman" w:eastAsiaTheme="minorEastAsia" w:hAnsi="Times New Roman" w:cs="Times New Roman"/>
        </w:rPr>
        <w:t xml:space="preserve"> </w:t>
      </w:r>
      <w:r w:rsidR="009010D3">
        <w:rPr>
          <w:rFonts w:ascii="Times New Roman" w:eastAsiaTheme="minorEastAsia" w:hAnsi="Times New Roman" w:cs="Times New Roman"/>
        </w:rPr>
        <w:t>is vertical ve</w:t>
      </w:r>
      <w:r w:rsidR="00F36F77">
        <w:rPr>
          <w:rFonts w:ascii="Times New Roman" w:eastAsiaTheme="minorEastAsia" w:hAnsi="Times New Roman" w:cs="Times New Roman"/>
        </w:rPr>
        <w:t xml:space="preserve">locity, </w:t>
      </w:r>
      <m:oMath>
        <m:f>
          <m:fPr>
            <m:ctrlPr>
              <w:rPr>
                <w:rFonts w:ascii="Cambria Math" w:eastAsiaTheme="minorEastAsia" w:hAnsi="Cambria Math" w:cs="Times New Roman"/>
                <w:i/>
              </w:rPr>
            </m:ctrlPr>
          </m:fPr>
          <m:num>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t</m:t>
            </m:r>
          </m:den>
        </m:f>
      </m:oMath>
      <w:r w:rsidR="00F36F77">
        <w:rPr>
          <w:rFonts w:ascii="Times New Roman" w:eastAsiaTheme="minorEastAsia" w:hAnsi="Times New Roman" w:cs="Times New Roman"/>
        </w:rPr>
        <w:t xml:space="preserve"> is vertical acceleration, </w:t>
      </w:r>
      <w:proofErr w:type="spellStart"/>
      <w:r w:rsidR="00472C03">
        <w:rPr>
          <w:rFonts w:ascii="Times New Roman" w:eastAsiaTheme="minorEastAsia" w:hAnsi="Times New Roman" w:cs="Times New Roman"/>
          <w:i/>
          <w:iCs/>
        </w:rPr>
        <w:t>t</w:t>
      </w:r>
      <w:proofErr w:type="spellEnd"/>
      <w:r w:rsidR="00472C03">
        <w:rPr>
          <w:rFonts w:ascii="Times New Roman" w:eastAsiaTheme="minorEastAsia" w:hAnsi="Times New Roman" w:cs="Times New Roman"/>
          <w:i/>
          <w:iCs/>
        </w:rPr>
        <w:t xml:space="preserve"> </w:t>
      </w:r>
      <w:r w:rsidR="00472C03">
        <w:rPr>
          <w:rFonts w:ascii="Times New Roman" w:eastAsiaTheme="minorEastAsia" w:hAnsi="Times New Roman" w:cs="Times New Roman"/>
        </w:rPr>
        <w:t xml:space="preserve">is time, </w:t>
      </w:r>
      <w:r w:rsidR="00F36F77">
        <w:rPr>
          <w:rFonts w:ascii="Times New Roman" w:eastAsiaTheme="minorEastAsia" w:hAnsi="Times New Roman" w:cs="Times New Roman"/>
        </w:rPr>
        <w:t xml:space="preserve">and </w:t>
      </w:r>
      <w:r w:rsidR="00F36F77">
        <w:rPr>
          <w:rFonts w:ascii="Times New Roman" w:eastAsiaTheme="minorEastAsia" w:hAnsi="Times New Roman" w:cs="Times New Roman"/>
          <w:i/>
          <w:iCs/>
        </w:rPr>
        <w:t xml:space="preserve">j </w:t>
      </w:r>
      <w:r w:rsidR="00F36F77">
        <w:rPr>
          <w:rFonts w:ascii="Times New Roman" w:eastAsiaTheme="minorEastAsia" w:hAnsi="Times New Roman" w:cs="Times New Roman"/>
        </w:rPr>
        <w:t xml:space="preserve">is an empirically determined value. </w:t>
      </w:r>
      <w:r w:rsidR="00E27162">
        <w:rPr>
          <w:rFonts w:ascii="Times New Roman" w:eastAsiaTheme="minorEastAsia" w:hAnsi="Times New Roman" w:cs="Times New Roman"/>
        </w:rPr>
        <w:t>When th</w:t>
      </w:r>
      <w:r w:rsidR="00472C03">
        <w:rPr>
          <w:rFonts w:ascii="Times New Roman" w:eastAsiaTheme="minorEastAsia" w:hAnsi="Times New Roman" w:cs="Times New Roman"/>
        </w:rPr>
        <w:t xml:space="preserve">ese </w:t>
      </w:r>
      <w:r w:rsidR="00DF6A38">
        <w:rPr>
          <w:rFonts w:ascii="Times New Roman" w:eastAsiaTheme="minorEastAsia" w:hAnsi="Times New Roman" w:cs="Times New Roman"/>
        </w:rPr>
        <w:t>criteria</w:t>
      </w:r>
      <w:r w:rsidR="00472C03">
        <w:rPr>
          <w:rFonts w:ascii="Times New Roman" w:eastAsiaTheme="minorEastAsia" w:hAnsi="Times New Roman" w:cs="Times New Roman"/>
        </w:rPr>
        <w:t xml:space="preserve"> are</w:t>
      </w:r>
      <w:r w:rsidR="00E27162">
        <w:rPr>
          <w:rFonts w:ascii="Times New Roman" w:eastAsiaTheme="minorEastAsia" w:hAnsi="Times New Roman" w:cs="Times New Roman"/>
        </w:rPr>
        <w:t xml:space="preserve"> met, and the floats density is known, the surrounding water parcel will be of a known temperature, pressure, and density.</w:t>
      </w:r>
      <w:r w:rsidR="00472C03">
        <w:rPr>
          <w:rFonts w:ascii="Times New Roman" w:eastAsiaTheme="minorEastAsia" w:hAnsi="Times New Roman" w:cs="Times New Roman"/>
        </w:rPr>
        <w:t xml:space="preserve"> </w:t>
      </w:r>
      <w:r w:rsidR="009024A3">
        <w:rPr>
          <w:rFonts w:ascii="Times New Roman" w:eastAsiaTheme="minorEastAsia" w:hAnsi="Times New Roman" w:cs="Times New Roman"/>
        </w:rPr>
        <w:t xml:space="preserve">The </w:t>
      </w:r>
      <w:proofErr w:type="spellStart"/>
      <w:r w:rsidR="009024A3">
        <w:rPr>
          <w:rFonts w:ascii="Times New Roman" w:eastAsiaTheme="minorEastAsia" w:hAnsi="Times New Roman" w:cs="Times New Roman"/>
        </w:rPr>
        <w:t>openFloat’s</w:t>
      </w:r>
      <w:proofErr w:type="spellEnd"/>
      <w:r w:rsidR="009024A3">
        <w:rPr>
          <w:rFonts w:ascii="Times New Roman" w:eastAsiaTheme="minorEastAsia" w:hAnsi="Times New Roman" w:cs="Times New Roman"/>
        </w:rPr>
        <w:t xml:space="preserve"> density will be calculated by dividing its mass by its calculated volume. These known parameters allow</w:t>
      </w:r>
      <w:r w:rsidR="00472C03">
        <w:rPr>
          <w:rFonts w:ascii="Times New Roman" w:eastAsiaTheme="minorEastAsia" w:hAnsi="Times New Roman" w:cs="Times New Roman"/>
        </w:rPr>
        <w:t xml:space="preserve"> salinity to be calculated using the following </w:t>
      </w:r>
      <w:r w:rsidR="0064174A">
        <w:rPr>
          <w:rFonts w:ascii="Times New Roman" w:eastAsiaTheme="minorEastAsia" w:hAnsi="Times New Roman" w:cs="Times New Roman"/>
        </w:rPr>
        <w:t>MATLAB</w:t>
      </w:r>
      <w:r w:rsidR="00472C03">
        <w:rPr>
          <w:rFonts w:ascii="Times New Roman" w:eastAsiaTheme="minorEastAsia" w:hAnsi="Times New Roman" w:cs="Times New Roman"/>
        </w:rPr>
        <w:t xml:space="preserve"> code:</w:t>
      </w:r>
    </w:p>
    <w:p w14:paraId="065D1F89" w14:textId="78EA9154" w:rsidR="00506D4C" w:rsidRPr="00472C03" w:rsidRDefault="00472C03" w:rsidP="00472C03">
      <w:pPr>
        <w:spacing w:line="480" w:lineRule="auto"/>
        <w:jc w:val="center"/>
        <w:rPr>
          <w:rFonts w:ascii="Lucida Console" w:eastAsiaTheme="minorEastAsia" w:hAnsi="Lucida Console" w:cs="Times New Roman"/>
          <w:sz w:val="20"/>
          <w:szCs w:val="20"/>
        </w:rPr>
      </w:pPr>
      <w:r>
        <w:rPr>
          <w:rFonts w:ascii="Lucida Console" w:eastAsiaTheme="minorEastAsia" w:hAnsi="Lucida Console" w:cs="Times New Roman"/>
          <w:sz w:val="20"/>
          <w:szCs w:val="20"/>
        </w:rPr>
        <w:t xml:space="preserve">SA = </w:t>
      </w:r>
      <w:proofErr w:type="spellStart"/>
      <w:r>
        <w:rPr>
          <w:rFonts w:ascii="Lucida Console" w:eastAsiaTheme="minorEastAsia" w:hAnsi="Lucida Console" w:cs="Times New Roman"/>
          <w:sz w:val="20"/>
          <w:szCs w:val="20"/>
        </w:rPr>
        <w:t>gsw</w:t>
      </w:r>
      <w:r w:rsidR="00561E03">
        <w:rPr>
          <w:rFonts w:ascii="Lucida Console" w:eastAsiaTheme="minorEastAsia" w:hAnsi="Lucida Console" w:cs="Times New Roman"/>
          <w:sz w:val="20"/>
          <w:szCs w:val="20"/>
        </w:rPr>
        <w:t>_SA_from_</w:t>
      </w:r>
      <w:r>
        <w:rPr>
          <w:rFonts w:ascii="Lucida Console" w:eastAsiaTheme="minorEastAsia" w:hAnsi="Lucida Console" w:cs="Times New Roman"/>
          <w:sz w:val="20"/>
          <w:szCs w:val="20"/>
        </w:rPr>
        <w:t>rho_t_</w:t>
      </w:r>
      <w:proofErr w:type="gramStart"/>
      <w:r>
        <w:rPr>
          <w:rFonts w:ascii="Lucida Console" w:eastAsiaTheme="minorEastAsia" w:hAnsi="Lucida Console" w:cs="Times New Roman"/>
          <w:sz w:val="20"/>
          <w:szCs w:val="20"/>
        </w:rPr>
        <w:t>exact</w:t>
      </w:r>
      <w:proofErr w:type="spellEnd"/>
      <w:r>
        <w:rPr>
          <w:rFonts w:ascii="Lucida Console" w:eastAsiaTheme="minorEastAsia" w:hAnsi="Lucida Console" w:cs="Times New Roman"/>
          <w:sz w:val="20"/>
          <w:szCs w:val="20"/>
        </w:rPr>
        <w:t>(</w:t>
      </w:r>
      <w:proofErr w:type="gramEnd"/>
      <w:r>
        <w:rPr>
          <w:rFonts w:ascii="Lucida Console" w:eastAsiaTheme="minorEastAsia" w:hAnsi="Lucida Console" w:cs="Times New Roman"/>
          <w:sz w:val="20"/>
          <w:szCs w:val="20"/>
        </w:rPr>
        <w:t>rho, T, p)</w:t>
      </w:r>
    </w:p>
    <w:p w14:paraId="103D7C68" w14:textId="527B0C4C" w:rsidR="00787963" w:rsidRDefault="00472C03" w:rsidP="003E455C">
      <w:pPr>
        <w:spacing w:line="480" w:lineRule="auto"/>
        <w:rPr>
          <w:rFonts w:ascii="Times New Roman" w:hAnsi="Times New Roman" w:cs="Times New Roman"/>
        </w:rPr>
      </w:pPr>
      <w:r>
        <w:rPr>
          <w:rFonts w:ascii="Times New Roman" w:hAnsi="Times New Roman" w:cs="Times New Roman"/>
        </w:rPr>
        <w:t xml:space="preserve">where </w:t>
      </w:r>
      <w:r>
        <w:rPr>
          <w:rFonts w:ascii="Lucida Console" w:eastAsiaTheme="minorEastAsia" w:hAnsi="Lucida Console" w:cs="Times New Roman"/>
          <w:sz w:val="20"/>
          <w:szCs w:val="20"/>
        </w:rPr>
        <w:t>SA</w:t>
      </w:r>
      <w:r>
        <w:rPr>
          <w:rFonts w:ascii="Times New Roman" w:hAnsi="Times New Roman" w:cs="Times New Roman"/>
        </w:rPr>
        <w:t xml:space="preserve"> is absolute salinity, </w:t>
      </w:r>
      <w:proofErr w:type="spellStart"/>
      <w:r>
        <w:rPr>
          <w:rFonts w:ascii="Lucida Console" w:eastAsiaTheme="minorEastAsia" w:hAnsi="Lucida Console" w:cs="Times New Roman"/>
          <w:sz w:val="20"/>
          <w:szCs w:val="20"/>
        </w:rPr>
        <w:t>rho</w:t>
      </w:r>
      <w:proofErr w:type="spellEnd"/>
      <w:r>
        <w:rPr>
          <w:rFonts w:ascii="Times New Roman" w:hAnsi="Times New Roman" w:cs="Times New Roman"/>
        </w:rPr>
        <w:t xml:space="preserve"> is water density, </w:t>
      </w:r>
      <w:r>
        <w:rPr>
          <w:rFonts w:ascii="Lucida Console" w:eastAsiaTheme="minorEastAsia" w:hAnsi="Lucida Console" w:cs="Times New Roman"/>
          <w:sz w:val="20"/>
          <w:szCs w:val="20"/>
        </w:rPr>
        <w:t xml:space="preserve">T </w:t>
      </w:r>
      <w:r w:rsidRPr="00472C03">
        <w:rPr>
          <w:rFonts w:ascii="Times New Roman" w:eastAsiaTheme="minorEastAsia" w:hAnsi="Times New Roman" w:cs="Times New Roman"/>
        </w:rPr>
        <w:t>is</w:t>
      </w:r>
      <w:r w:rsidRPr="00472C03">
        <w:rPr>
          <w:rFonts w:ascii="Times New Roman" w:hAnsi="Times New Roman" w:cs="Times New Roman"/>
        </w:rPr>
        <w:t xml:space="preserve"> in-situ temperature</w:t>
      </w:r>
      <w:r w:rsidR="003E455C">
        <w:rPr>
          <w:rFonts w:ascii="Times New Roman" w:hAnsi="Times New Roman" w:cs="Times New Roman"/>
        </w:rPr>
        <w:t xml:space="preserve">, </w:t>
      </w:r>
      <w:r>
        <w:rPr>
          <w:rFonts w:ascii="Times New Roman" w:hAnsi="Times New Roman" w:cs="Times New Roman"/>
        </w:rPr>
        <w:t xml:space="preserve">and </w:t>
      </w:r>
      <w:proofErr w:type="gramStart"/>
      <w:r>
        <w:rPr>
          <w:rFonts w:ascii="Lucida Console" w:eastAsiaTheme="minorEastAsia" w:hAnsi="Lucida Console" w:cs="Times New Roman"/>
          <w:sz w:val="20"/>
          <w:szCs w:val="20"/>
        </w:rPr>
        <w:t>p</w:t>
      </w:r>
      <w:r>
        <w:rPr>
          <w:rFonts w:ascii="Times New Roman" w:hAnsi="Times New Roman" w:cs="Times New Roman"/>
        </w:rPr>
        <w:t xml:space="preserve">  is</w:t>
      </w:r>
      <w:proofErr w:type="gramEnd"/>
      <w:r>
        <w:rPr>
          <w:rFonts w:ascii="Times New Roman" w:hAnsi="Times New Roman" w:cs="Times New Roman"/>
        </w:rPr>
        <w:t xml:space="preserve"> pressure. If</w:t>
      </w:r>
      <w:r w:rsidR="00F35956">
        <w:rPr>
          <w:rFonts w:ascii="Times New Roman" w:hAnsi="Times New Roman" w:cs="Times New Roman"/>
        </w:rPr>
        <w:t xml:space="preserve"> the float is neutrally buoyant at a density of 1018 kg m</w:t>
      </w:r>
      <w:r w:rsidR="00F35956">
        <w:rPr>
          <w:rFonts w:ascii="Times New Roman" w:hAnsi="Times New Roman" w:cs="Times New Roman"/>
          <w:vertAlign w:val="superscript"/>
        </w:rPr>
        <w:t>-3</w:t>
      </w:r>
      <w:r w:rsidR="00F35956">
        <w:rPr>
          <w:rFonts w:ascii="Times New Roman" w:hAnsi="Times New Roman" w:cs="Times New Roman"/>
        </w:rPr>
        <w:t xml:space="preserve">, measures a temperature of 15 °C, and pressure of 100 </w:t>
      </w:r>
      <w:proofErr w:type="spellStart"/>
      <w:r w:rsidR="00F35956">
        <w:rPr>
          <w:rFonts w:ascii="Times New Roman" w:hAnsi="Times New Roman" w:cs="Times New Roman"/>
        </w:rPr>
        <w:t>dbar</w:t>
      </w:r>
      <w:proofErr w:type="spellEnd"/>
      <w:r w:rsidR="00F35956">
        <w:rPr>
          <w:rFonts w:ascii="Times New Roman" w:hAnsi="Times New Roman" w:cs="Times New Roman"/>
        </w:rPr>
        <w:t>,</w:t>
      </w:r>
      <w:r w:rsidR="00561E03">
        <w:rPr>
          <w:rFonts w:ascii="Times New Roman" w:hAnsi="Times New Roman" w:cs="Times New Roman"/>
        </w:rPr>
        <w:t xml:space="preserve"> an absolute salinity of </w:t>
      </w:r>
      <w:r w:rsidR="00DB6FF4">
        <w:rPr>
          <w:rFonts w:ascii="Lucida Console" w:eastAsiaTheme="minorEastAsia" w:hAnsi="Lucida Console" w:cs="Times New Roman"/>
          <w:sz w:val="20"/>
          <w:szCs w:val="20"/>
        </w:rPr>
        <w:t xml:space="preserve">SA = </w:t>
      </w:r>
      <w:r w:rsidR="00561E03" w:rsidRPr="00DB6FF4">
        <w:rPr>
          <w:rFonts w:ascii="Lucida Console" w:hAnsi="Lucida Console" w:cs="Times New Roman"/>
          <w:sz w:val="20"/>
          <w:szCs w:val="20"/>
        </w:rPr>
        <w:t>24.1593 g</w:t>
      </w:r>
      <w:r w:rsidR="00DB6FF4">
        <w:rPr>
          <w:rFonts w:ascii="Lucida Console" w:hAnsi="Lucida Console" w:cs="Times New Roman"/>
          <w:sz w:val="20"/>
          <w:szCs w:val="20"/>
        </w:rPr>
        <w:t xml:space="preserve"> </w:t>
      </w:r>
      <w:r w:rsidR="00561E03" w:rsidRPr="00DB6FF4">
        <w:rPr>
          <w:rFonts w:ascii="Lucida Console" w:hAnsi="Lucida Console" w:cs="Times New Roman"/>
          <w:sz w:val="20"/>
          <w:szCs w:val="20"/>
        </w:rPr>
        <w:t>kg</w:t>
      </w:r>
      <w:r w:rsidR="00561E03" w:rsidRPr="00DB6FF4">
        <w:rPr>
          <w:rFonts w:ascii="Lucida Console" w:hAnsi="Lucida Console" w:cs="Times New Roman"/>
          <w:sz w:val="20"/>
          <w:szCs w:val="20"/>
          <w:vertAlign w:val="superscript"/>
        </w:rPr>
        <w:t>-1</w:t>
      </w:r>
      <w:r w:rsidR="00561E03">
        <w:rPr>
          <w:rFonts w:ascii="Times New Roman" w:hAnsi="Times New Roman" w:cs="Times New Roman"/>
        </w:rPr>
        <w:t xml:space="preserve"> is calculated for the water parcel.</w:t>
      </w:r>
      <w:r w:rsidR="00787963">
        <w:rPr>
          <w:rFonts w:ascii="Times New Roman" w:hAnsi="Times New Roman" w:cs="Times New Roman"/>
        </w:rPr>
        <w:br w:type="page"/>
      </w:r>
    </w:p>
    <w:p w14:paraId="38335A73" w14:textId="2CCAA2A5" w:rsidR="003751EE" w:rsidRPr="009F224B" w:rsidRDefault="003751EE" w:rsidP="003751EE">
      <w:pPr>
        <w:spacing w:line="480" w:lineRule="auto"/>
        <w:rPr>
          <w:rFonts w:ascii="Times New Roman" w:hAnsi="Times New Roman" w:cs="Times New Roman"/>
          <w:b/>
          <w:bCs/>
        </w:rPr>
      </w:pPr>
      <w:r w:rsidRPr="009F224B">
        <w:rPr>
          <w:rFonts w:ascii="Times New Roman" w:hAnsi="Times New Roman" w:cs="Times New Roman"/>
          <w:b/>
          <w:bCs/>
        </w:rPr>
        <w:lastRenderedPageBreak/>
        <w:t>Proposed timeline</w:t>
      </w:r>
      <w:r w:rsidR="002E289E" w:rsidRPr="009F224B">
        <w:rPr>
          <w:rFonts w:ascii="Times New Roman" w:hAnsi="Times New Roman" w:cs="Times New Roman"/>
          <w:b/>
          <w:bCs/>
        </w:rPr>
        <w:t xml:space="preserve"> and budget</w:t>
      </w:r>
    </w:p>
    <w:p w14:paraId="36ABA39C" w14:textId="5A82A99A" w:rsidR="002E289E" w:rsidRPr="009F224B" w:rsidRDefault="002E289E" w:rsidP="003751EE">
      <w:pPr>
        <w:spacing w:line="480" w:lineRule="auto"/>
        <w:rPr>
          <w:rFonts w:ascii="Times New Roman" w:hAnsi="Times New Roman" w:cs="Times New Roman"/>
          <w:b/>
          <w:bCs/>
        </w:rPr>
      </w:pPr>
      <w:r w:rsidRPr="009F224B">
        <w:rPr>
          <w:rFonts w:ascii="Times New Roman" w:hAnsi="Times New Roman" w:cs="Times New Roman"/>
          <w:b/>
          <w:bCs/>
        </w:rPr>
        <w:t>Timeline</w:t>
      </w:r>
    </w:p>
    <w:p w14:paraId="1D2691C3" w14:textId="275119E5" w:rsidR="00930AAE" w:rsidRDefault="002E289E" w:rsidP="003751EE">
      <w:pPr>
        <w:spacing w:line="480" w:lineRule="auto"/>
        <w:rPr>
          <w:rFonts w:ascii="Times New Roman" w:hAnsi="Times New Roman" w:cs="Times New Roman"/>
        </w:rPr>
      </w:pPr>
      <w:r w:rsidRPr="009F224B">
        <w:rPr>
          <w:rFonts w:ascii="Times New Roman" w:hAnsi="Times New Roman" w:cs="Times New Roman"/>
        </w:rPr>
        <w:t>This project will occur in three main stages</w:t>
      </w:r>
      <w:r w:rsidR="000625DC" w:rsidRPr="009F224B">
        <w:rPr>
          <w:rFonts w:ascii="Times New Roman" w:hAnsi="Times New Roman" w:cs="Times New Roman"/>
        </w:rPr>
        <w:t>: the float</w:t>
      </w:r>
      <w:r w:rsidRPr="009F224B">
        <w:rPr>
          <w:rFonts w:ascii="Times New Roman" w:hAnsi="Times New Roman" w:cs="Times New Roman"/>
        </w:rPr>
        <w:t xml:space="preserve"> </w:t>
      </w:r>
      <w:r w:rsidR="000625DC" w:rsidRPr="009F224B">
        <w:rPr>
          <w:rFonts w:ascii="Times New Roman" w:hAnsi="Times New Roman" w:cs="Times New Roman"/>
        </w:rPr>
        <w:t>development</w:t>
      </w:r>
      <w:r w:rsidRPr="009F224B">
        <w:rPr>
          <w:rFonts w:ascii="Times New Roman" w:hAnsi="Times New Roman" w:cs="Times New Roman"/>
        </w:rPr>
        <w:t xml:space="preserve">, data analysis, and </w:t>
      </w:r>
      <w:r w:rsidR="008A55BD" w:rsidRPr="009F224B">
        <w:rPr>
          <w:rFonts w:ascii="Times New Roman" w:hAnsi="Times New Roman" w:cs="Times New Roman"/>
        </w:rPr>
        <w:t xml:space="preserve">manuscript </w:t>
      </w:r>
      <w:r w:rsidRPr="009F224B">
        <w:rPr>
          <w:rFonts w:ascii="Times New Roman" w:hAnsi="Times New Roman" w:cs="Times New Roman"/>
        </w:rPr>
        <w:t xml:space="preserve">writing stages (see </w:t>
      </w:r>
      <w:hyperlink r:id="rId22" w:history="1">
        <w:r w:rsidR="00AB79B3" w:rsidRPr="009F224B">
          <w:rPr>
            <w:rStyle w:val="Hyperlink"/>
            <w:rFonts w:ascii="Times New Roman" w:hAnsi="Times New Roman" w:cs="Times New Roman"/>
          </w:rPr>
          <w:t>https://github.com/cflaim1123/openFloat/blob/main/proposal/timelines/flaimThesisTimelineFull.pdf</w:t>
        </w:r>
      </w:hyperlink>
      <w:r w:rsidR="00AB79B3" w:rsidRPr="009F224B">
        <w:rPr>
          <w:rFonts w:ascii="Times New Roman" w:hAnsi="Times New Roman" w:cs="Times New Roman"/>
        </w:rPr>
        <w:t xml:space="preserve"> for the full project timeline). The float </w:t>
      </w:r>
      <w:r w:rsidR="008A55BD" w:rsidRPr="009F224B">
        <w:rPr>
          <w:rFonts w:ascii="Times New Roman" w:hAnsi="Times New Roman" w:cs="Times New Roman"/>
        </w:rPr>
        <w:t>development</w:t>
      </w:r>
      <w:r w:rsidR="00AB79B3" w:rsidRPr="009F224B">
        <w:rPr>
          <w:rFonts w:ascii="Times New Roman" w:hAnsi="Times New Roman" w:cs="Times New Roman"/>
        </w:rPr>
        <w:t xml:space="preserve"> stage is to occur from 27 September 2023 to 1</w:t>
      </w:r>
      <w:r w:rsidR="004A0DC1">
        <w:rPr>
          <w:rFonts w:ascii="Times New Roman" w:hAnsi="Times New Roman" w:cs="Times New Roman"/>
        </w:rPr>
        <w:t>5</w:t>
      </w:r>
      <w:r w:rsidR="00AB79B3" w:rsidRPr="009F224B">
        <w:rPr>
          <w:rFonts w:ascii="Times New Roman" w:hAnsi="Times New Roman" w:cs="Times New Roman"/>
        </w:rPr>
        <w:t xml:space="preserve"> December 2023, the duration of the autumn offering of Ocean 443</w:t>
      </w:r>
      <w:r w:rsidR="008A55BD" w:rsidRPr="009F224B">
        <w:rPr>
          <w:rFonts w:ascii="Times New Roman" w:hAnsi="Times New Roman" w:cs="Times New Roman"/>
        </w:rPr>
        <w:t xml:space="preserve"> (Table 1)</w:t>
      </w:r>
      <w:r w:rsidR="00AB79B3" w:rsidRPr="009F224B">
        <w:rPr>
          <w:rFonts w:ascii="Times New Roman" w:hAnsi="Times New Roman" w:cs="Times New Roman"/>
        </w:rPr>
        <w:t>.</w:t>
      </w:r>
      <w:r w:rsidR="008A55BD" w:rsidRPr="009F224B">
        <w:rPr>
          <w:rFonts w:ascii="Times New Roman" w:hAnsi="Times New Roman" w:cs="Times New Roman"/>
        </w:rPr>
        <w:t xml:space="preserve"> This stage begins with the building and programming of the </w:t>
      </w:r>
      <w:r w:rsidR="00AA4CEC" w:rsidRPr="009F224B">
        <w:rPr>
          <w:rFonts w:ascii="Times New Roman" w:hAnsi="Times New Roman" w:cs="Times New Roman"/>
        </w:rPr>
        <w:t>float’s electrical systems that do not pertain to the buoyancy engine</w:t>
      </w:r>
      <w:r w:rsidR="007509E1" w:rsidRPr="009F224B">
        <w:rPr>
          <w:rFonts w:ascii="Times New Roman" w:hAnsi="Times New Roman" w:cs="Times New Roman"/>
        </w:rPr>
        <w:t>.</w:t>
      </w:r>
      <w:r w:rsidR="00AA4CEC" w:rsidRPr="009F224B">
        <w:rPr>
          <w:rFonts w:ascii="Times New Roman" w:hAnsi="Times New Roman" w:cs="Times New Roman"/>
        </w:rPr>
        <w:t xml:space="preserve"> After the float’s data collection electronics are operable, the float will be deployed in the main basin of Puget Sound, WA</w:t>
      </w:r>
      <w:r w:rsidR="00901B56" w:rsidRPr="009F224B">
        <w:rPr>
          <w:rFonts w:ascii="Times New Roman" w:hAnsi="Times New Roman" w:cs="Times New Roman"/>
        </w:rPr>
        <w:t>,</w:t>
      </w:r>
      <w:r w:rsidR="00AA4CEC" w:rsidRPr="009F224B">
        <w:rPr>
          <w:rFonts w:ascii="Times New Roman" w:hAnsi="Times New Roman" w:cs="Times New Roman"/>
        </w:rPr>
        <w:t xml:space="preserve"> near Shilshole Bay Marina (</w:t>
      </w:r>
      <w:r w:rsidR="00644C7A" w:rsidRPr="009F224B">
        <w:rPr>
          <w:rFonts w:ascii="Times New Roman" w:hAnsi="Times New Roman" w:cs="Times New Roman"/>
        </w:rPr>
        <w:t xml:space="preserve">Figure </w:t>
      </w:r>
      <w:r w:rsidR="00F9630A">
        <w:rPr>
          <w:rFonts w:ascii="Times New Roman" w:hAnsi="Times New Roman" w:cs="Times New Roman"/>
        </w:rPr>
        <w:t>1</w:t>
      </w:r>
      <w:r w:rsidR="00E408FF">
        <w:rPr>
          <w:rFonts w:ascii="Times New Roman" w:hAnsi="Times New Roman" w:cs="Times New Roman"/>
        </w:rPr>
        <w:t>b</w:t>
      </w:r>
      <w:r w:rsidR="00644C7A" w:rsidRPr="009F224B">
        <w:rPr>
          <w:rFonts w:ascii="Times New Roman" w:hAnsi="Times New Roman" w:cs="Times New Roman"/>
        </w:rPr>
        <w:t xml:space="preserve">) </w:t>
      </w:r>
      <w:r w:rsidR="00AA4CEC" w:rsidRPr="009F224B">
        <w:rPr>
          <w:rFonts w:ascii="Times New Roman" w:hAnsi="Times New Roman" w:cs="Times New Roman"/>
        </w:rPr>
        <w:t xml:space="preserve">alongside a </w:t>
      </w:r>
      <w:proofErr w:type="spellStart"/>
      <w:r w:rsidR="00BA4096">
        <w:rPr>
          <w:rFonts w:ascii="Times New Roman" w:hAnsi="Times New Roman" w:cs="Times New Roman"/>
        </w:rPr>
        <w:t>SeaGlider</w:t>
      </w:r>
      <w:proofErr w:type="spellEnd"/>
      <w:r w:rsidR="00AA4CEC" w:rsidRPr="009F224B">
        <w:rPr>
          <w:rFonts w:ascii="Times New Roman" w:hAnsi="Times New Roman" w:cs="Times New Roman"/>
        </w:rPr>
        <w:t xml:space="preserve"> for an initial validation of the system’s data collection and </w:t>
      </w:r>
      <w:r w:rsidR="00AA1154" w:rsidRPr="009F224B">
        <w:rPr>
          <w:rFonts w:ascii="Times New Roman" w:hAnsi="Times New Roman" w:cs="Times New Roman"/>
        </w:rPr>
        <w:t>pressure casing</w:t>
      </w:r>
      <w:r w:rsidR="00AA4CEC" w:rsidRPr="009F224B">
        <w:rPr>
          <w:rFonts w:ascii="Times New Roman" w:hAnsi="Times New Roman" w:cs="Times New Roman"/>
        </w:rPr>
        <w:t xml:space="preserve">. </w:t>
      </w:r>
      <w:r w:rsidR="001060FA" w:rsidRPr="009F224B">
        <w:rPr>
          <w:rFonts w:ascii="Times New Roman" w:hAnsi="Times New Roman" w:cs="Times New Roman"/>
        </w:rPr>
        <w:t>During this deployment, the float will be tethered to a line and lowered to ~75</w:t>
      </w:r>
      <w:r w:rsidR="00974E63" w:rsidRPr="009F224B">
        <w:rPr>
          <w:rFonts w:ascii="Times New Roman" w:hAnsi="Times New Roman" w:cs="Times New Roman"/>
        </w:rPr>
        <w:t xml:space="preserve"> </w:t>
      </w:r>
      <w:r w:rsidR="001060FA" w:rsidRPr="009F224B">
        <w:rPr>
          <w:rFonts w:ascii="Times New Roman" w:hAnsi="Times New Roman" w:cs="Times New Roman"/>
        </w:rPr>
        <w:t>m to simulate a dive/surface sequence</w:t>
      </w:r>
      <w:r w:rsidR="00AA1154" w:rsidRPr="009F224B">
        <w:rPr>
          <w:rFonts w:ascii="Times New Roman" w:hAnsi="Times New Roman" w:cs="Times New Roman"/>
        </w:rPr>
        <w:t xml:space="preserve">; we aim for the float to sink and </w:t>
      </w:r>
      <w:r w:rsidR="00930AAE" w:rsidRPr="009F224B">
        <w:rPr>
          <w:rFonts w:ascii="Times New Roman" w:hAnsi="Times New Roman" w:cs="Times New Roman"/>
        </w:rPr>
        <w:t>rise</w:t>
      </w:r>
      <w:r w:rsidR="00AA1154" w:rsidRPr="009F224B">
        <w:rPr>
          <w:rFonts w:ascii="Times New Roman" w:hAnsi="Times New Roman" w:cs="Times New Roman"/>
        </w:rPr>
        <w:t xml:space="preserve"> at ~</w:t>
      </w:r>
      <w:r w:rsidR="00974E63" w:rsidRPr="009F224B">
        <w:rPr>
          <w:rFonts w:ascii="Times New Roman" w:hAnsi="Times New Roman" w:cs="Times New Roman"/>
        </w:rPr>
        <w:t>0.1</w:t>
      </w:r>
      <w:r w:rsidR="00AA1154" w:rsidRPr="009F224B">
        <w:rPr>
          <w:rFonts w:ascii="Times New Roman" w:hAnsi="Times New Roman" w:cs="Times New Roman"/>
        </w:rPr>
        <w:t>m</w:t>
      </w:r>
      <w:r w:rsidR="00E65567" w:rsidRPr="009F224B">
        <w:rPr>
          <w:rFonts w:ascii="Times New Roman" w:hAnsi="Times New Roman" w:cs="Times New Roman"/>
        </w:rPr>
        <w:t xml:space="preserve"> </w:t>
      </w:r>
      <w:r w:rsidR="00AA1154" w:rsidRPr="009F224B">
        <w:rPr>
          <w:rFonts w:ascii="Times New Roman" w:hAnsi="Times New Roman" w:cs="Times New Roman"/>
        </w:rPr>
        <w:t>s</w:t>
      </w:r>
      <w:r w:rsidR="00E65567" w:rsidRPr="009F224B">
        <w:rPr>
          <w:rFonts w:ascii="Times New Roman" w:hAnsi="Times New Roman" w:cs="Times New Roman"/>
          <w:vertAlign w:val="superscript"/>
        </w:rPr>
        <w:t>-1</w:t>
      </w:r>
      <w:r w:rsidR="00AA1154" w:rsidRPr="009F224B">
        <w:rPr>
          <w:rFonts w:ascii="Times New Roman" w:hAnsi="Times New Roman" w:cs="Times New Roman"/>
        </w:rPr>
        <w:t xml:space="preserve"> </w:t>
      </w:r>
      <w:r w:rsidR="00930AAE" w:rsidRPr="009F224B">
        <w:rPr>
          <w:rFonts w:ascii="Times New Roman" w:hAnsi="Times New Roman" w:cs="Times New Roman"/>
        </w:rPr>
        <w:t>to match the average speed of a</w:t>
      </w:r>
      <w:r w:rsidR="007427B5">
        <w:rPr>
          <w:rFonts w:ascii="Times New Roman" w:hAnsi="Times New Roman" w:cs="Times New Roman"/>
        </w:rPr>
        <w:t xml:space="preserve"> </w:t>
      </w:r>
      <w:proofErr w:type="spellStart"/>
      <w:r w:rsidR="00BA4096">
        <w:rPr>
          <w:rFonts w:ascii="Times New Roman" w:hAnsi="Times New Roman" w:cs="Times New Roman"/>
        </w:rPr>
        <w:t>SeaGlider</w:t>
      </w:r>
      <w:proofErr w:type="spellEnd"/>
      <w:r w:rsidR="00930AAE" w:rsidRPr="009F224B">
        <w:rPr>
          <w:rFonts w:ascii="Times New Roman" w:hAnsi="Times New Roman" w:cs="Times New Roman"/>
        </w:rPr>
        <w:t xml:space="preserve"> flying through water </w:t>
      </w:r>
      <w:r w:rsidR="00AA1154" w:rsidRPr="009F224B">
        <w:rPr>
          <w:rFonts w:ascii="Times New Roman" w:hAnsi="Times New Roman" w:cs="Times New Roman"/>
        </w:rPr>
        <w:t>(</w:t>
      </w:r>
      <w:r w:rsidR="00930AAE" w:rsidRPr="009F224B">
        <w:rPr>
          <w:rFonts w:ascii="Times New Roman" w:hAnsi="Times New Roman" w:cs="Times New Roman"/>
        </w:rPr>
        <w:t>Eriksen</w:t>
      </w:r>
      <w:r w:rsidR="00901B56" w:rsidRPr="009F224B">
        <w:rPr>
          <w:rFonts w:ascii="Times New Roman" w:hAnsi="Times New Roman" w:cs="Times New Roman"/>
        </w:rPr>
        <w:t xml:space="preserve"> et al.</w:t>
      </w:r>
      <w:r w:rsidR="00930AAE" w:rsidRPr="009F224B">
        <w:rPr>
          <w:rFonts w:ascii="Times New Roman" w:hAnsi="Times New Roman" w:cs="Times New Roman"/>
        </w:rPr>
        <w:t xml:space="preserve">, 2001; </w:t>
      </w:r>
      <w:proofErr w:type="spellStart"/>
      <w:r w:rsidR="00930AAE" w:rsidRPr="009F224B">
        <w:rPr>
          <w:rFonts w:ascii="Times New Roman" w:hAnsi="Times New Roman" w:cs="Times New Roman"/>
        </w:rPr>
        <w:t>Frajka</w:t>
      </w:r>
      <w:proofErr w:type="spellEnd"/>
      <w:r w:rsidR="00930AAE" w:rsidRPr="009F224B">
        <w:rPr>
          <w:rFonts w:ascii="Times New Roman" w:hAnsi="Times New Roman" w:cs="Times New Roman"/>
        </w:rPr>
        <w:t>-Williams</w:t>
      </w:r>
      <w:r w:rsidR="00901B56" w:rsidRPr="009F224B">
        <w:rPr>
          <w:rFonts w:ascii="Times New Roman" w:hAnsi="Times New Roman" w:cs="Times New Roman"/>
        </w:rPr>
        <w:t xml:space="preserve"> et al.</w:t>
      </w:r>
      <w:r w:rsidR="00930AAE" w:rsidRPr="009F224B">
        <w:rPr>
          <w:rFonts w:ascii="Times New Roman" w:hAnsi="Times New Roman" w:cs="Times New Roman"/>
        </w:rPr>
        <w:t>, 2011</w:t>
      </w:r>
      <w:r w:rsidR="00AA1154" w:rsidRPr="009F224B">
        <w:rPr>
          <w:rFonts w:ascii="Times New Roman" w:hAnsi="Times New Roman" w:cs="Times New Roman"/>
        </w:rPr>
        <w:t>)</w:t>
      </w:r>
      <w:r w:rsidR="001060FA" w:rsidRPr="009F224B">
        <w:rPr>
          <w:rFonts w:ascii="Times New Roman" w:hAnsi="Times New Roman" w:cs="Times New Roman"/>
        </w:rPr>
        <w:t>. A manual cast of the float to this depth will take ~</w:t>
      </w:r>
      <w:r w:rsidR="00930AAE" w:rsidRPr="009F224B">
        <w:rPr>
          <w:rFonts w:ascii="Times New Roman" w:hAnsi="Times New Roman" w:cs="Times New Roman"/>
        </w:rPr>
        <w:t>2</w:t>
      </w:r>
      <w:r w:rsidR="001060FA" w:rsidRPr="009F224B">
        <w:rPr>
          <w:rFonts w:ascii="Times New Roman" w:hAnsi="Times New Roman" w:cs="Times New Roman"/>
        </w:rPr>
        <w:t xml:space="preserve">5 minutes in total and be performed </w:t>
      </w:r>
      <w:r w:rsidR="00AA1154" w:rsidRPr="009F224B">
        <w:rPr>
          <w:rFonts w:ascii="Times New Roman" w:hAnsi="Times New Roman" w:cs="Times New Roman"/>
        </w:rPr>
        <w:t>every time</w:t>
      </w:r>
      <w:r w:rsidR="001060FA" w:rsidRPr="009F224B">
        <w:rPr>
          <w:rFonts w:ascii="Times New Roman" w:hAnsi="Times New Roman" w:cs="Times New Roman"/>
        </w:rPr>
        <w:t xml:space="preserve"> the </w:t>
      </w:r>
      <w:proofErr w:type="spellStart"/>
      <w:r w:rsidR="00BA4096">
        <w:rPr>
          <w:rFonts w:ascii="Times New Roman" w:hAnsi="Times New Roman" w:cs="Times New Roman"/>
        </w:rPr>
        <w:t>SeaGlider</w:t>
      </w:r>
      <w:proofErr w:type="spellEnd"/>
      <w:r w:rsidR="001060FA" w:rsidRPr="009F224B">
        <w:rPr>
          <w:rFonts w:ascii="Times New Roman" w:hAnsi="Times New Roman" w:cs="Times New Roman"/>
        </w:rPr>
        <w:t xml:space="preserve"> </w:t>
      </w:r>
      <w:r w:rsidR="00930AAE" w:rsidRPr="009F224B">
        <w:rPr>
          <w:rFonts w:ascii="Times New Roman" w:hAnsi="Times New Roman" w:cs="Times New Roman"/>
        </w:rPr>
        <w:t>surfaces near the</w:t>
      </w:r>
      <w:r w:rsidR="00AA1154" w:rsidRPr="009F224B">
        <w:rPr>
          <w:rFonts w:ascii="Times New Roman" w:hAnsi="Times New Roman" w:cs="Times New Roman"/>
        </w:rPr>
        <w:t xml:space="preserve"> boat. </w:t>
      </w:r>
      <w:r w:rsidR="00930AAE" w:rsidRPr="009F224B">
        <w:rPr>
          <w:rFonts w:ascii="Times New Roman" w:hAnsi="Times New Roman" w:cs="Times New Roman"/>
        </w:rPr>
        <w:t xml:space="preserve">This deployment will take six to eight hours. </w:t>
      </w:r>
      <w:r w:rsidR="00AA4CEC" w:rsidRPr="009F224B">
        <w:rPr>
          <w:rFonts w:ascii="Times New Roman" w:hAnsi="Times New Roman" w:cs="Times New Roman"/>
        </w:rPr>
        <w:t xml:space="preserve">Once the initial test deployment is finished, the design and build of the buoyancy engine will take place. </w:t>
      </w:r>
    </w:p>
    <w:p w14:paraId="4B8FAABF" w14:textId="72C882EC" w:rsidR="00C80DD5" w:rsidRDefault="00C80DD5">
      <w:pPr>
        <w:rPr>
          <w:rFonts w:ascii="Times New Roman" w:hAnsi="Times New Roman" w:cs="Times New Roman"/>
        </w:rPr>
      </w:pPr>
      <w:r>
        <w:rPr>
          <w:rFonts w:ascii="Times New Roman" w:hAnsi="Times New Roman" w:cs="Times New Roman"/>
        </w:rPr>
        <w:br w:type="page"/>
      </w:r>
    </w:p>
    <w:p w14:paraId="11539DEF" w14:textId="455B1FFB" w:rsidR="006C0AC1" w:rsidRPr="00C80DD5" w:rsidRDefault="00C80DD5" w:rsidP="00C80DD5">
      <w:pPr>
        <w:pStyle w:val="Caption"/>
        <w:rPr>
          <w:rFonts w:ascii="Times New Roman" w:hAnsi="Times New Roman" w:cs="Times New Roman"/>
          <w:i w:val="0"/>
          <w:iCs w:val="0"/>
          <w:color w:val="000000" w:themeColor="text1"/>
          <w:sz w:val="24"/>
          <w:szCs w:val="24"/>
        </w:rPr>
      </w:pPr>
      <w:r w:rsidRPr="00C80DD5">
        <w:rPr>
          <w:rFonts w:ascii="Times New Roman" w:hAnsi="Times New Roman" w:cs="Times New Roman"/>
          <w:b/>
          <w:bCs/>
          <w:i w:val="0"/>
          <w:iCs w:val="0"/>
          <w:color w:val="000000" w:themeColor="text1"/>
          <w:sz w:val="24"/>
          <w:szCs w:val="24"/>
        </w:rPr>
        <w:lastRenderedPageBreak/>
        <w:t>Table1</w:t>
      </w:r>
      <w:r w:rsidRPr="00C80DD5">
        <w:rPr>
          <w:rFonts w:ascii="Times New Roman" w:hAnsi="Times New Roman" w:cs="Times New Roman"/>
          <w:i w:val="0"/>
          <w:iCs w:val="0"/>
          <w:color w:val="000000" w:themeColor="text1"/>
          <w:sz w:val="24"/>
          <w:szCs w:val="24"/>
        </w:rPr>
        <w:t xml:space="preserve"> Project timeline for the </w:t>
      </w:r>
      <w:proofErr w:type="spellStart"/>
      <w:r w:rsidRPr="00C80DD5">
        <w:rPr>
          <w:rFonts w:ascii="Times New Roman" w:hAnsi="Times New Roman" w:cs="Times New Roman"/>
          <w:i w:val="0"/>
          <w:iCs w:val="0"/>
          <w:color w:val="000000" w:themeColor="text1"/>
          <w:sz w:val="24"/>
          <w:szCs w:val="24"/>
        </w:rPr>
        <w:t>openFloat</w:t>
      </w:r>
      <w:proofErr w:type="spellEnd"/>
      <w:r w:rsidRPr="00C80DD5">
        <w:rPr>
          <w:rFonts w:ascii="Times New Roman" w:hAnsi="Times New Roman" w:cs="Times New Roman"/>
          <w:i w:val="0"/>
          <w:iCs w:val="0"/>
          <w:color w:val="000000" w:themeColor="text1"/>
          <w:sz w:val="24"/>
          <w:szCs w:val="24"/>
        </w:rPr>
        <w:t xml:space="preserve"> build and deployment.</w:t>
      </w:r>
    </w:p>
    <w:tbl>
      <w:tblPr>
        <w:tblStyle w:val="TableGrid"/>
        <w:tblW w:w="0" w:type="auto"/>
        <w:tblLook w:val="04A0" w:firstRow="1" w:lastRow="0" w:firstColumn="1" w:lastColumn="0" w:noHBand="0" w:noVBand="1"/>
      </w:tblPr>
      <w:tblGrid>
        <w:gridCol w:w="2413"/>
        <w:gridCol w:w="2533"/>
        <w:gridCol w:w="2202"/>
        <w:gridCol w:w="2202"/>
      </w:tblGrid>
      <w:tr w:rsidR="006C0AC1" w:rsidRPr="009F224B" w14:paraId="136310FC" w14:textId="77777777" w:rsidTr="0020190A">
        <w:tc>
          <w:tcPr>
            <w:tcW w:w="2413" w:type="dxa"/>
            <w:vAlign w:val="center"/>
          </w:tcPr>
          <w:p w14:paraId="4496923D" w14:textId="77777777" w:rsidR="006C0AC1" w:rsidRPr="009F224B" w:rsidRDefault="006C0AC1" w:rsidP="0020190A">
            <w:pPr>
              <w:jc w:val="center"/>
              <w:rPr>
                <w:rFonts w:ascii="Times New Roman" w:hAnsi="Times New Roman" w:cs="Times New Roman"/>
                <w:b/>
                <w:bCs/>
              </w:rPr>
            </w:pPr>
            <w:r w:rsidRPr="009F224B">
              <w:rPr>
                <w:rFonts w:ascii="Times New Roman" w:hAnsi="Times New Roman" w:cs="Times New Roman"/>
                <w:b/>
                <w:bCs/>
              </w:rPr>
              <w:t>Project stage</w:t>
            </w:r>
          </w:p>
        </w:tc>
        <w:tc>
          <w:tcPr>
            <w:tcW w:w="2533" w:type="dxa"/>
            <w:vAlign w:val="center"/>
          </w:tcPr>
          <w:p w14:paraId="5F750CF1" w14:textId="77777777" w:rsidR="006C0AC1" w:rsidRPr="009F224B" w:rsidRDefault="006C0AC1" w:rsidP="0020190A">
            <w:pPr>
              <w:jc w:val="center"/>
              <w:rPr>
                <w:rFonts w:ascii="Times New Roman" w:hAnsi="Times New Roman" w:cs="Times New Roman"/>
                <w:b/>
                <w:bCs/>
              </w:rPr>
            </w:pPr>
            <w:r w:rsidRPr="009F224B">
              <w:rPr>
                <w:rFonts w:ascii="Times New Roman" w:hAnsi="Times New Roman" w:cs="Times New Roman"/>
                <w:b/>
                <w:bCs/>
              </w:rPr>
              <w:t>Subsection</w:t>
            </w:r>
          </w:p>
        </w:tc>
        <w:tc>
          <w:tcPr>
            <w:tcW w:w="2202" w:type="dxa"/>
            <w:vAlign w:val="center"/>
          </w:tcPr>
          <w:p w14:paraId="287E7123" w14:textId="77777777" w:rsidR="006C0AC1" w:rsidRPr="009F224B" w:rsidRDefault="006C0AC1" w:rsidP="0020190A">
            <w:pPr>
              <w:jc w:val="center"/>
              <w:rPr>
                <w:rFonts w:ascii="Times New Roman" w:hAnsi="Times New Roman" w:cs="Times New Roman"/>
                <w:b/>
                <w:bCs/>
              </w:rPr>
            </w:pPr>
            <w:r w:rsidRPr="009F224B">
              <w:rPr>
                <w:rFonts w:ascii="Times New Roman" w:hAnsi="Times New Roman" w:cs="Times New Roman"/>
                <w:b/>
                <w:bCs/>
              </w:rPr>
              <w:t>Start date</w:t>
            </w:r>
          </w:p>
        </w:tc>
        <w:tc>
          <w:tcPr>
            <w:tcW w:w="2202" w:type="dxa"/>
            <w:vAlign w:val="center"/>
          </w:tcPr>
          <w:p w14:paraId="15C721A9" w14:textId="77777777" w:rsidR="006C0AC1" w:rsidRPr="009F224B" w:rsidRDefault="006C0AC1" w:rsidP="0020190A">
            <w:pPr>
              <w:jc w:val="center"/>
              <w:rPr>
                <w:rFonts w:ascii="Times New Roman" w:hAnsi="Times New Roman" w:cs="Times New Roman"/>
                <w:b/>
                <w:bCs/>
              </w:rPr>
            </w:pPr>
            <w:r w:rsidRPr="009F224B">
              <w:rPr>
                <w:rFonts w:ascii="Times New Roman" w:hAnsi="Times New Roman" w:cs="Times New Roman"/>
                <w:b/>
                <w:bCs/>
              </w:rPr>
              <w:t>End date</w:t>
            </w:r>
          </w:p>
        </w:tc>
      </w:tr>
      <w:tr w:rsidR="006C0AC1" w:rsidRPr="009F224B" w14:paraId="45580B3B" w14:textId="77777777" w:rsidTr="0020190A">
        <w:tc>
          <w:tcPr>
            <w:tcW w:w="2413" w:type="dxa"/>
            <w:vMerge w:val="restart"/>
            <w:vAlign w:val="center"/>
          </w:tcPr>
          <w:p w14:paraId="5A8F5D0D"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Float development</w:t>
            </w:r>
          </w:p>
        </w:tc>
        <w:tc>
          <w:tcPr>
            <w:tcW w:w="2533" w:type="dxa"/>
          </w:tcPr>
          <w:p w14:paraId="48F19CD4"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Concept development</w:t>
            </w:r>
          </w:p>
        </w:tc>
        <w:tc>
          <w:tcPr>
            <w:tcW w:w="2202" w:type="dxa"/>
            <w:vAlign w:val="center"/>
          </w:tcPr>
          <w:p w14:paraId="781A5A70"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9/25/2023</w:t>
            </w:r>
          </w:p>
        </w:tc>
        <w:tc>
          <w:tcPr>
            <w:tcW w:w="2202" w:type="dxa"/>
            <w:vAlign w:val="center"/>
          </w:tcPr>
          <w:p w14:paraId="260C6A55"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10/04/2024</w:t>
            </w:r>
          </w:p>
        </w:tc>
      </w:tr>
      <w:tr w:rsidR="006C0AC1" w:rsidRPr="009F224B" w14:paraId="5F3AEC30" w14:textId="77777777" w:rsidTr="0020190A">
        <w:tc>
          <w:tcPr>
            <w:tcW w:w="2413" w:type="dxa"/>
            <w:vMerge/>
          </w:tcPr>
          <w:p w14:paraId="5DB3B3CB" w14:textId="77777777" w:rsidR="006C0AC1" w:rsidRPr="009F224B" w:rsidRDefault="006C0AC1" w:rsidP="0020190A">
            <w:pPr>
              <w:rPr>
                <w:rFonts w:ascii="Times New Roman" w:hAnsi="Times New Roman" w:cs="Times New Roman"/>
              </w:rPr>
            </w:pPr>
          </w:p>
        </w:tc>
        <w:tc>
          <w:tcPr>
            <w:tcW w:w="2533" w:type="dxa"/>
          </w:tcPr>
          <w:p w14:paraId="52055906"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Find and order parts</w:t>
            </w:r>
          </w:p>
        </w:tc>
        <w:tc>
          <w:tcPr>
            <w:tcW w:w="2202" w:type="dxa"/>
            <w:vAlign w:val="center"/>
          </w:tcPr>
          <w:p w14:paraId="323512B2"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9/25/2023</w:t>
            </w:r>
          </w:p>
        </w:tc>
        <w:tc>
          <w:tcPr>
            <w:tcW w:w="2202" w:type="dxa"/>
            <w:vAlign w:val="center"/>
          </w:tcPr>
          <w:p w14:paraId="391B1680"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10/10/2023</w:t>
            </w:r>
          </w:p>
        </w:tc>
      </w:tr>
      <w:tr w:rsidR="006C0AC1" w:rsidRPr="009F224B" w14:paraId="12618134" w14:textId="77777777" w:rsidTr="0020190A">
        <w:tc>
          <w:tcPr>
            <w:tcW w:w="2413" w:type="dxa"/>
            <w:vMerge/>
          </w:tcPr>
          <w:p w14:paraId="7283D669" w14:textId="77777777" w:rsidR="006C0AC1" w:rsidRPr="009F224B" w:rsidRDefault="006C0AC1" w:rsidP="0020190A">
            <w:pPr>
              <w:rPr>
                <w:rFonts w:ascii="Times New Roman" w:hAnsi="Times New Roman" w:cs="Times New Roman"/>
              </w:rPr>
            </w:pPr>
          </w:p>
        </w:tc>
        <w:tc>
          <w:tcPr>
            <w:tcW w:w="2533" w:type="dxa"/>
          </w:tcPr>
          <w:p w14:paraId="46C56657"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Background research</w:t>
            </w:r>
          </w:p>
        </w:tc>
        <w:tc>
          <w:tcPr>
            <w:tcW w:w="2202" w:type="dxa"/>
            <w:vAlign w:val="center"/>
          </w:tcPr>
          <w:p w14:paraId="1DF3FC89"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10/02/2023</w:t>
            </w:r>
          </w:p>
        </w:tc>
        <w:tc>
          <w:tcPr>
            <w:tcW w:w="2202" w:type="dxa"/>
            <w:vAlign w:val="center"/>
          </w:tcPr>
          <w:p w14:paraId="342BE0F2"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10/29/2023</w:t>
            </w:r>
          </w:p>
        </w:tc>
      </w:tr>
      <w:tr w:rsidR="006C0AC1" w:rsidRPr="009F224B" w14:paraId="76852260" w14:textId="77777777" w:rsidTr="0020190A">
        <w:tc>
          <w:tcPr>
            <w:tcW w:w="2413" w:type="dxa"/>
            <w:vMerge/>
          </w:tcPr>
          <w:p w14:paraId="41A660D6" w14:textId="77777777" w:rsidR="006C0AC1" w:rsidRPr="009F224B" w:rsidRDefault="006C0AC1" w:rsidP="0020190A">
            <w:pPr>
              <w:rPr>
                <w:rFonts w:ascii="Times New Roman" w:hAnsi="Times New Roman" w:cs="Times New Roman"/>
              </w:rPr>
            </w:pPr>
          </w:p>
        </w:tc>
        <w:tc>
          <w:tcPr>
            <w:tcW w:w="2533" w:type="dxa"/>
          </w:tcPr>
          <w:p w14:paraId="26DDCD62"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Electronics design</w:t>
            </w:r>
          </w:p>
        </w:tc>
        <w:tc>
          <w:tcPr>
            <w:tcW w:w="2202" w:type="dxa"/>
            <w:vAlign w:val="center"/>
          </w:tcPr>
          <w:p w14:paraId="261CE1B3"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10/09/2023</w:t>
            </w:r>
          </w:p>
        </w:tc>
        <w:tc>
          <w:tcPr>
            <w:tcW w:w="2202" w:type="dxa"/>
            <w:vAlign w:val="center"/>
          </w:tcPr>
          <w:p w14:paraId="3D0B533D"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10/21/2023</w:t>
            </w:r>
          </w:p>
        </w:tc>
      </w:tr>
      <w:tr w:rsidR="006C0AC1" w:rsidRPr="009F224B" w14:paraId="0F62CA60" w14:textId="77777777" w:rsidTr="0020190A">
        <w:tc>
          <w:tcPr>
            <w:tcW w:w="2413" w:type="dxa"/>
            <w:vMerge/>
          </w:tcPr>
          <w:p w14:paraId="6C84A732" w14:textId="77777777" w:rsidR="006C0AC1" w:rsidRPr="009F224B" w:rsidRDefault="006C0AC1" w:rsidP="0020190A">
            <w:pPr>
              <w:rPr>
                <w:rFonts w:ascii="Times New Roman" w:hAnsi="Times New Roman" w:cs="Times New Roman"/>
              </w:rPr>
            </w:pPr>
          </w:p>
        </w:tc>
        <w:tc>
          <w:tcPr>
            <w:tcW w:w="2533" w:type="dxa"/>
          </w:tcPr>
          <w:p w14:paraId="380F1FC7"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Electronics build</w:t>
            </w:r>
          </w:p>
        </w:tc>
        <w:tc>
          <w:tcPr>
            <w:tcW w:w="2202" w:type="dxa"/>
            <w:vAlign w:val="center"/>
          </w:tcPr>
          <w:p w14:paraId="3742DD73"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10/20/2023</w:t>
            </w:r>
          </w:p>
        </w:tc>
        <w:tc>
          <w:tcPr>
            <w:tcW w:w="2202" w:type="dxa"/>
            <w:vAlign w:val="center"/>
          </w:tcPr>
          <w:p w14:paraId="1B365B8C"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11/01/2023</w:t>
            </w:r>
          </w:p>
        </w:tc>
      </w:tr>
      <w:tr w:rsidR="006C0AC1" w:rsidRPr="009F224B" w14:paraId="5AC5DF57" w14:textId="77777777" w:rsidTr="0020190A">
        <w:tc>
          <w:tcPr>
            <w:tcW w:w="2413" w:type="dxa"/>
            <w:vMerge/>
          </w:tcPr>
          <w:p w14:paraId="5BFA8769" w14:textId="77777777" w:rsidR="006C0AC1" w:rsidRPr="009F224B" w:rsidRDefault="006C0AC1" w:rsidP="0020190A">
            <w:pPr>
              <w:rPr>
                <w:rFonts w:ascii="Times New Roman" w:hAnsi="Times New Roman" w:cs="Times New Roman"/>
              </w:rPr>
            </w:pPr>
          </w:p>
        </w:tc>
        <w:tc>
          <w:tcPr>
            <w:tcW w:w="2533" w:type="dxa"/>
          </w:tcPr>
          <w:p w14:paraId="3529AC60"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General programming</w:t>
            </w:r>
          </w:p>
        </w:tc>
        <w:tc>
          <w:tcPr>
            <w:tcW w:w="2202" w:type="dxa"/>
            <w:vAlign w:val="center"/>
          </w:tcPr>
          <w:p w14:paraId="1AC6A190"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10/30/2023</w:t>
            </w:r>
          </w:p>
        </w:tc>
        <w:tc>
          <w:tcPr>
            <w:tcW w:w="2202" w:type="dxa"/>
            <w:vAlign w:val="center"/>
          </w:tcPr>
          <w:p w14:paraId="5130DE1D"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11/08/2023</w:t>
            </w:r>
          </w:p>
        </w:tc>
      </w:tr>
      <w:tr w:rsidR="006C0AC1" w:rsidRPr="009F224B" w14:paraId="4C5EE7F6" w14:textId="77777777" w:rsidTr="0020190A">
        <w:tc>
          <w:tcPr>
            <w:tcW w:w="2413" w:type="dxa"/>
            <w:vMerge/>
          </w:tcPr>
          <w:p w14:paraId="74160084" w14:textId="77777777" w:rsidR="006C0AC1" w:rsidRPr="009F224B" w:rsidRDefault="006C0AC1" w:rsidP="0020190A">
            <w:pPr>
              <w:rPr>
                <w:rFonts w:ascii="Times New Roman" w:hAnsi="Times New Roman" w:cs="Times New Roman"/>
              </w:rPr>
            </w:pPr>
          </w:p>
        </w:tc>
        <w:tc>
          <w:tcPr>
            <w:tcW w:w="2533" w:type="dxa"/>
          </w:tcPr>
          <w:p w14:paraId="0B1EC816"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Float testing and deployment without profiling capability near Shilshole</w:t>
            </w:r>
          </w:p>
        </w:tc>
        <w:tc>
          <w:tcPr>
            <w:tcW w:w="2202" w:type="dxa"/>
            <w:vAlign w:val="center"/>
          </w:tcPr>
          <w:p w14:paraId="36EE987C"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11/06/2023</w:t>
            </w:r>
          </w:p>
        </w:tc>
        <w:tc>
          <w:tcPr>
            <w:tcW w:w="2202" w:type="dxa"/>
            <w:vAlign w:val="center"/>
          </w:tcPr>
          <w:p w14:paraId="7A5C9221"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11/10/2023</w:t>
            </w:r>
          </w:p>
        </w:tc>
      </w:tr>
      <w:tr w:rsidR="006C0AC1" w:rsidRPr="009F224B" w14:paraId="5793B0FF" w14:textId="77777777" w:rsidTr="0020190A">
        <w:tc>
          <w:tcPr>
            <w:tcW w:w="2413" w:type="dxa"/>
            <w:vMerge/>
          </w:tcPr>
          <w:p w14:paraId="6FF59877" w14:textId="77777777" w:rsidR="006C0AC1" w:rsidRPr="009F224B" w:rsidRDefault="006C0AC1" w:rsidP="0020190A">
            <w:pPr>
              <w:rPr>
                <w:rFonts w:ascii="Times New Roman" w:hAnsi="Times New Roman" w:cs="Times New Roman"/>
              </w:rPr>
            </w:pPr>
          </w:p>
        </w:tc>
        <w:tc>
          <w:tcPr>
            <w:tcW w:w="2533" w:type="dxa"/>
          </w:tcPr>
          <w:p w14:paraId="3BE6EDBD"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Buoyancy engine build</w:t>
            </w:r>
          </w:p>
        </w:tc>
        <w:tc>
          <w:tcPr>
            <w:tcW w:w="2202" w:type="dxa"/>
            <w:vAlign w:val="center"/>
          </w:tcPr>
          <w:p w14:paraId="253B43B4"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10/23/2023</w:t>
            </w:r>
          </w:p>
        </w:tc>
        <w:tc>
          <w:tcPr>
            <w:tcW w:w="2202" w:type="dxa"/>
            <w:vAlign w:val="center"/>
          </w:tcPr>
          <w:p w14:paraId="6DA11446"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11/03/2023</w:t>
            </w:r>
          </w:p>
        </w:tc>
      </w:tr>
      <w:tr w:rsidR="006C0AC1" w:rsidRPr="009F224B" w14:paraId="6F68021E" w14:textId="77777777" w:rsidTr="0020190A">
        <w:tc>
          <w:tcPr>
            <w:tcW w:w="2413" w:type="dxa"/>
            <w:vMerge/>
          </w:tcPr>
          <w:p w14:paraId="57FA124F" w14:textId="77777777" w:rsidR="006C0AC1" w:rsidRPr="009F224B" w:rsidRDefault="006C0AC1" w:rsidP="0020190A">
            <w:pPr>
              <w:rPr>
                <w:rFonts w:ascii="Times New Roman" w:hAnsi="Times New Roman" w:cs="Times New Roman"/>
              </w:rPr>
            </w:pPr>
          </w:p>
        </w:tc>
        <w:tc>
          <w:tcPr>
            <w:tcW w:w="2533" w:type="dxa"/>
          </w:tcPr>
          <w:p w14:paraId="2F9D3B37"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Buoyancy engine build</w:t>
            </w:r>
          </w:p>
        </w:tc>
        <w:tc>
          <w:tcPr>
            <w:tcW w:w="2202" w:type="dxa"/>
            <w:vAlign w:val="center"/>
          </w:tcPr>
          <w:p w14:paraId="3DF570A4"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11/04/2023</w:t>
            </w:r>
          </w:p>
        </w:tc>
        <w:tc>
          <w:tcPr>
            <w:tcW w:w="2202" w:type="dxa"/>
            <w:vAlign w:val="center"/>
          </w:tcPr>
          <w:p w14:paraId="0BEF1E3F"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11/20/2023</w:t>
            </w:r>
          </w:p>
        </w:tc>
      </w:tr>
      <w:tr w:rsidR="006C0AC1" w:rsidRPr="009F224B" w14:paraId="748F1964" w14:textId="77777777" w:rsidTr="0020190A">
        <w:tc>
          <w:tcPr>
            <w:tcW w:w="2413" w:type="dxa"/>
            <w:vMerge/>
          </w:tcPr>
          <w:p w14:paraId="042631B0" w14:textId="77777777" w:rsidR="006C0AC1" w:rsidRPr="009F224B" w:rsidRDefault="006C0AC1" w:rsidP="0020190A">
            <w:pPr>
              <w:rPr>
                <w:rFonts w:ascii="Times New Roman" w:hAnsi="Times New Roman" w:cs="Times New Roman"/>
              </w:rPr>
            </w:pPr>
          </w:p>
        </w:tc>
        <w:tc>
          <w:tcPr>
            <w:tcW w:w="2533" w:type="dxa"/>
          </w:tcPr>
          <w:p w14:paraId="484CD8EC"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Float assembly</w:t>
            </w:r>
          </w:p>
        </w:tc>
        <w:tc>
          <w:tcPr>
            <w:tcW w:w="2202" w:type="dxa"/>
            <w:vAlign w:val="center"/>
          </w:tcPr>
          <w:p w14:paraId="472AA11D"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11/20/2023</w:t>
            </w:r>
          </w:p>
        </w:tc>
        <w:tc>
          <w:tcPr>
            <w:tcW w:w="2202" w:type="dxa"/>
            <w:vAlign w:val="center"/>
          </w:tcPr>
          <w:p w14:paraId="4973A509"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11/26/2023</w:t>
            </w:r>
          </w:p>
        </w:tc>
      </w:tr>
      <w:tr w:rsidR="006C0AC1" w:rsidRPr="009F224B" w14:paraId="1046A40C" w14:textId="77777777" w:rsidTr="0020190A">
        <w:tc>
          <w:tcPr>
            <w:tcW w:w="2413" w:type="dxa"/>
            <w:vMerge/>
          </w:tcPr>
          <w:p w14:paraId="30CE0A57" w14:textId="77777777" w:rsidR="006C0AC1" w:rsidRPr="009F224B" w:rsidRDefault="006C0AC1" w:rsidP="0020190A">
            <w:pPr>
              <w:rPr>
                <w:rFonts w:ascii="Times New Roman" w:hAnsi="Times New Roman" w:cs="Times New Roman"/>
              </w:rPr>
            </w:pPr>
          </w:p>
        </w:tc>
        <w:tc>
          <w:tcPr>
            <w:tcW w:w="2533" w:type="dxa"/>
          </w:tcPr>
          <w:p w14:paraId="6B6F6C91" w14:textId="77777777" w:rsidR="006C0AC1" w:rsidRPr="009F224B" w:rsidRDefault="006C0AC1" w:rsidP="0020190A">
            <w:pPr>
              <w:rPr>
                <w:rFonts w:ascii="Times New Roman" w:hAnsi="Times New Roman" w:cs="Times New Roman"/>
                <w:b/>
                <w:bCs/>
              </w:rPr>
            </w:pPr>
            <w:r w:rsidRPr="009F224B">
              <w:rPr>
                <w:rFonts w:ascii="Times New Roman" w:hAnsi="Times New Roman" w:cs="Times New Roman"/>
              </w:rPr>
              <w:t xml:space="preserve">Final float testing and deployment in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p>
          <w:p w14:paraId="2CA4E306" w14:textId="77777777" w:rsidR="006C0AC1" w:rsidRPr="009F224B" w:rsidRDefault="006C0AC1" w:rsidP="0020190A">
            <w:pPr>
              <w:rPr>
                <w:rFonts w:ascii="Times New Roman" w:hAnsi="Times New Roman" w:cs="Times New Roman"/>
              </w:rPr>
            </w:pPr>
          </w:p>
        </w:tc>
        <w:tc>
          <w:tcPr>
            <w:tcW w:w="2202" w:type="dxa"/>
            <w:vAlign w:val="center"/>
          </w:tcPr>
          <w:p w14:paraId="4CA629D5"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11/27/2023</w:t>
            </w:r>
          </w:p>
        </w:tc>
        <w:tc>
          <w:tcPr>
            <w:tcW w:w="2202" w:type="dxa"/>
            <w:vAlign w:val="center"/>
          </w:tcPr>
          <w:p w14:paraId="1D9FA341"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12/05/2023</w:t>
            </w:r>
          </w:p>
        </w:tc>
      </w:tr>
      <w:tr w:rsidR="006C0AC1" w:rsidRPr="009F224B" w14:paraId="24FE2591" w14:textId="77777777" w:rsidTr="0020190A">
        <w:tc>
          <w:tcPr>
            <w:tcW w:w="2413" w:type="dxa"/>
            <w:vMerge w:val="restart"/>
            <w:vAlign w:val="center"/>
          </w:tcPr>
          <w:p w14:paraId="01101304"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Data analysis</w:t>
            </w:r>
          </w:p>
        </w:tc>
        <w:tc>
          <w:tcPr>
            <w:tcW w:w="2533" w:type="dxa"/>
          </w:tcPr>
          <w:p w14:paraId="60B62BD6" w14:textId="37824228" w:rsidR="006C0AC1" w:rsidRPr="009F224B" w:rsidRDefault="006C0AC1" w:rsidP="0020190A">
            <w:pPr>
              <w:rPr>
                <w:rFonts w:ascii="Times New Roman" w:hAnsi="Times New Roman" w:cs="Times New Roman"/>
              </w:rPr>
            </w:pPr>
            <w:r w:rsidRPr="009F224B">
              <w:rPr>
                <w:rFonts w:ascii="Times New Roman" w:hAnsi="Times New Roman" w:cs="Times New Roman"/>
              </w:rPr>
              <w:t xml:space="preserve">Produce desired plots to compare float data to </w:t>
            </w:r>
            <w:proofErr w:type="spellStart"/>
            <w:r w:rsidR="00BA4096">
              <w:rPr>
                <w:rFonts w:ascii="Times New Roman" w:hAnsi="Times New Roman" w:cs="Times New Roman"/>
              </w:rPr>
              <w:t>SeaGlider</w:t>
            </w:r>
            <w:proofErr w:type="spellEnd"/>
            <w:r w:rsidRPr="009F224B">
              <w:rPr>
                <w:rFonts w:ascii="Times New Roman" w:hAnsi="Times New Roman" w:cs="Times New Roman"/>
              </w:rPr>
              <w:t xml:space="preserve"> data</w:t>
            </w:r>
          </w:p>
        </w:tc>
        <w:tc>
          <w:tcPr>
            <w:tcW w:w="2202" w:type="dxa"/>
            <w:vAlign w:val="center"/>
          </w:tcPr>
          <w:p w14:paraId="47BC911A"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1/03/2024</w:t>
            </w:r>
          </w:p>
        </w:tc>
        <w:tc>
          <w:tcPr>
            <w:tcW w:w="2202" w:type="dxa"/>
            <w:vAlign w:val="center"/>
          </w:tcPr>
          <w:p w14:paraId="28176804"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1/11/2024</w:t>
            </w:r>
          </w:p>
        </w:tc>
      </w:tr>
      <w:tr w:rsidR="006C0AC1" w:rsidRPr="009F224B" w14:paraId="24662293" w14:textId="77777777" w:rsidTr="0020190A">
        <w:tc>
          <w:tcPr>
            <w:tcW w:w="2413" w:type="dxa"/>
            <w:vMerge/>
          </w:tcPr>
          <w:p w14:paraId="44F3E36C" w14:textId="77777777" w:rsidR="006C0AC1" w:rsidRPr="009F224B" w:rsidRDefault="006C0AC1" w:rsidP="0020190A">
            <w:pPr>
              <w:rPr>
                <w:rFonts w:ascii="Times New Roman" w:hAnsi="Times New Roman" w:cs="Times New Roman"/>
              </w:rPr>
            </w:pPr>
          </w:p>
        </w:tc>
        <w:tc>
          <w:tcPr>
            <w:tcW w:w="2533" w:type="dxa"/>
          </w:tcPr>
          <w:p w14:paraId="5B688578"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 xml:space="preserve">Produce salinity transects of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p>
        </w:tc>
        <w:tc>
          <w:tcPr>
            <w:tcW w:w="2202" w:type="dxa"/>
            <w:vAlign w:val="center"/>
          </w:tcPr>
          <w:p w14:paraId="53D52143"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1/11/2024</w:t>
            </w:r>
          </w:p>
        </w:tc>
        <w:tc>
          <w:tcPr>
            <w:tcW w:w="2202" w:type="dxa"/>
            <w:vAlign w:val="center"/>
          </w:tcPr>
          <w:p w14:paraId="3269EAEC"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1/15/2024</w:t>
            </w:r>
          </w:p>
        </w:tc>
      </w:tr>
      <w:tr w:rsidR="006C0AC1" w:rsidRPr="009F224B" w14:paraId="211EAD79" w14:textId="77777777" w:rsidTr="0020190A">
        <w:tc>
          <w:tcPr>
            <w:tcW w:w="2413" w:type="dxa"/>
            <w:vMerge/>
          </w:tcPr>
          <w:p w14:paraId="7D4915C6" w14:textId="77777777" w:rsidR="006C0AC1" w:rsidRPr="009F224B" w:rsidRDefault="006C0AC1" w:rsidP="0020190A">
            <w:pPr>
              <w:rPr>
                <w:rFonts w:ascii="Times New Roman" w:hAnsi="Times New Roman" w:cs="Times New Roman"/>
              </w:rPr>
            </w:pPr>
          </w:p>
        </w:tc>
        <w:tc>
          <w:tcPr>
            <w:tcW w:w="2533" w:type="dxa"/>
          </w:tcPr>
          <w:p w14:paraId="77D54BDB"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 xml:space="preserve">Produce engineering plots to </w:t>
            </w:r>
            <w:proofErr w:type="gramStart"/>
            <w:r w:rsidRPr="009F224B">
              <w:rPr>
                <w:rFonts w:ascii="Times New Roman" w:hAnsi="Times New Roman" w:cs="Times New Roman"/>
              </w:rPr>
              <w:t>asses</w:t>
            </w:r>
            <w:proofErr w:type="gramEnd"/>
            <w:r w:rsidRPr="009F224B">
              <w:rPr>
                <w:rFonts w:ascii="Times New Roman" w:hAnsi="Times New Roman" w:cs="Times New Roman"/>
              </w:rPr>
              <w:t xml:space="preserve"> float’s performance</w:t>
            </w:r>
          </w:p>
        </w:tc>
        <w:tc>
          <w:tcPr>
            <w:tcW w:w="2202" w:type="dxa"/>
            <w:vAlign w:val="center"/>
          </w:tcPr>
          <w:p w14:paraId="4CCC055F"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1/12/2024</w:t>
            </w:r>
          </w:p>
        </w:tc>
        <w:tc>
          <w:tcPr>
            <w:tcW w:w="2202" w:type="dxa"/>
            <w:vAlign w:val="center"/>
          </w:tcPr>
          <w:p w14:paraId="49F6EE3E"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1/16/2024</w:t>
            </w:r>
          </w:p>
        </w:tc>
      </w:tr>
      <w:tr w:rsidR="006C0AC1" w:rsidRPr="009F224B" w14:paraId="261FCE3F" w14:textId="77777777" w:rsidTr="0020190A">
        <w:tc>
          <w:tcPr>
            <w:tcW w:w="2413" w:type="dxa"/>
            <w:vAlign w:val="center"/>
          </w:tcPr>
          <w:p w14:paraId="30F1B27B"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Paper writing</w:t>
            </w:r>
          </w:p>
        </w:tc>
        <w:tc>
          <w:tcPr>
            <w:tcW w:w="2533" w:type="dxa"/>
          </w:tcPr>
          <w:p w14:paraId="4358E303"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 xml:space="preserve">Follow Ocean 444 assignment deadlines </w:t>
            </w:r>
          </w:p>
        </w:tc>
        <w:tc>
          <w:tcPr>
            <w:tcW w:w="2202" w:type="dxa"/>
            <w:vAlign w:val="center"/>
          </w:tcPr>
          <w:p w14:paraId="4409CB1F"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1/03/2024</w:t>
            </w:r>
          </w:p>
        </w:tc>
        <w:tc>
          <w:tcPr>
            <w:tcW w:w="2202" w:type="dxa"/>
            <w:vAlign w:val="center"/>
          </w:tcPr>
          <w:p w14:paraId="46C246B8" w14:textId="77777777" w:rsidR="006C0AC1" w:rsidRPr="009F224B" w:rsidRDefault="006C0AC1" w:rsidP="00C80DD5">
            <w:pPr>
              <w:keepNext/>
              <w:jc w:val="center"/>
              <w:rPr>
                <w:rFonts w:ascii="Times New Roman" w:hAnsi="Times New Roman" w:cs="Times New Roman"/>
              </w:rPr>
            </w:pPr>
            <w:r w:rsidRPr="009F224B">
              <w:rPr>
                <w:rFonts w:ascii="Times New Roman" w:hAnsi="Times New Roman" w:cs="Times New Roman"/>
              </w:rPr>
              <w:t>3/12/2024</w:t>
            </w:r>
          </w:p>
        </w:tc>
      </w:tr>
    </w:tbl>
    <w:p w14:paraId="0155D663" w14:textId="77777777" w:rsidR="006C0AC1" w:rsidRPr="009F224B" w:rsidRDefault="006C0AC1" w:rsidP="003751EE">
      <w:pPr>
        <w:spacing w:line="480" w:lineRule="auto"/>
        <w:rPr>
          <w:rFonts w:ascii="Times New Roman" w:hAnsi="Times New Roman" w:cs="Times New Roman"/>
        </w:rPr>
      </w:pPr>
    </w:p>
    <w:p w14:paraId="7839065F" w14:textId="376E6170" w:rsidR="00AB79B3" w:rsidRPr="009F224B" w:rsidRDefault="00AA4CEC" w:rsidP="003751EE">
      <w:pPr>
        <w:spacing w:line="480" w:lineRule="auto"/>
        <w:rPr>
          <w:rFonts w:ascii="Times New Roman" w:hAnsi="Times New Roman" w:cs="Times New Roman"/>
        </w:rPr>
      </w:pPr>
      <w:r w:rsidRPr="009F224B">
        <w:rPr>
          <w:rFonts w:ascii="Times New Roman" w:hAnsi="Times New Roman" w:cs="Times New Roman"/>
        </w:rPr>
        <w:t>The buoyancy engine will then be integrated with the float’s existing electrical systems and programmed to change volume given certain pressure, humidity, or acceleration signals</w:t>
      </w:r>
      <w:r w:rsidR="00B90B85" w:rsidRPr="009F224B">
        <w:rPr>
          <w:rFonts w:ascii="Times New Roman" w:hAnsi="Times New Roman" w:cs="Times New Roman"/>
        </w:rPr>
        <w:t xml:space="preserve">. Finally, the float will be deployed in </w:t>
      </w:r>
      <w:proofErr w:type="spellStart"/>
      <w:r w:rsidR="00B90B85" w:rsidRPr="009F224B">
        <w:rPr>
          <w:rFonts w:ascii="Times New Roman" w:hAnsi="Times New Roman" w:cs="Times New Roman"/>
        </w:rPr>
        <w:t>Colvos</w:t>
      </w:r>
      <w:proofErr w:type="spellEnd"/>
      <w:r w:rsidR="00B90B85" w:rsidRPr="009F224B">
        <w:rPr>
          <w:rFonts w:ascii="Times New Roman" w:hAnsi="Times New Roman" w:cs="Times New Roman"/>
        </w:rPr>
        <w:t xml:space="preserve"> Passage, WA (</w:t>
      </w:r>
      <w:r w:rsidR="00644C7A" w:rsidRPr="009F224B">
        <w:rPr>
          <w:rFonts w:ascii="Times New Roman" w:hAnsi="Times New Roman" w:cs="Times New Roman"/>
        </w:rPr>
        <w:t xml:space="preserve">Figure </w:t>
      </w:r>
      <w:r w:rsidR="00F9630A">
        <w:rPr>
          <w:rFonts w:ascii="Times New Roman" w:hAnsi="Times New Roman" w:cs="Times New Roman"/>
        </w:rPr>
        <w:t>1</w:t>
      </w:r>
      <w:r w:rsidR="00644C7A" w:rsidRPr="009F224B">
        <w:rPr>
          <w:rFonts w:ascii="Times New Roman" w:hAnsi="Times New Roman" w:cs="Times New Roman"/>
        </w:rPr>
        <w:t>b</w:t>
      </w:r>
      <w:r w:rsidR="00644C7A" w:rsidRPr="009F224B">
        <w:rPr>
          <w:rFonts w:ascii="Times New Roman" w:hAnsi="Times New Roman" w:cs="Times New Roman"/>
          <w:color w:val="000000" w:themeColor="text1"/>
        </w:rPr>
        <w:t xml:space="preserve">) </w:t>
      </w:r>
      <w:r w:rsidR="00B90B85" w:rsidRPr="009F224B">
        <w:rPr>
          <w:rFonts w:ascii="Times New Roman" w:hAnsi="Times New Roman" w:cs="Times New Roman"/>
        </w:rPr>
        <w:t xml:space="preserve">alongside a </w:t>
      </w:r>
      <w:proofErr w:type="spellStart"/>
      <w:r w:rsidR="00BA4096">
        <w:rPr>
          <w:rFonts w:ascii="Times New Roman" w:hAnsi="Times New Roman" w:cs="Times New Roman"/>
        </w:rPr>
        <w:t>SeaGlider</w:t>
      </w:r>
      <w:proofErr w:type="spellEnd"/>
      <w:r w:rsidR="00B90B85" w:rsidRPr="009F224B">
        <w:rPr>
          <w:rFonts w:ascii="Times New Roman" w:hAnsi="Times New Roman" w:cs="Times New Roman"/>
        </w:rPr>
        <w:t xml:space="preserve"> for data collection and comparison. </w:t>
      </w:r>
      <w:r w:rsidR="00930AAE" w:rsidRPr="009F224B">
        <w:rPr>
          <w:rFonts w:ascii="Times New Roman" w:hAnsi="Times New Roman" w:cs="Times New Roman"/>
        </w:rPr>
        <w:t>This deployment will last approximately 12-hours – </w:t>
      </w:r>
      <w:commentRangeStart w:id="5"/>
      <w:commentRangeStart w:id="6"/>
      <w:r w:rsidR="00930AAE" w:rsidRPr="009F224B">
        <w:rPr>
          <w:rFonts w:ascii="Times New Roman" w:hAnsi="Times New Roman" w:cs="Times New Roman"/>
        </w:rPr>
        <w:t>the length of half a tidal cycle</w:t>
      </w:r>
      <w:commentRangeEnd w:id="5"/>
      <w:r w:rsidR="00F06D0F">
        <w:rPr>
          <w:rStyle w:val="CommentReference"/>
        </w:rPr>
        <w:commentReference w:id="5"/>
      </w:r>
      <w:commentRangeEnd w:id="6"/>
      <w:r w:rsidR="00624506">
        <w:rPr>
          <w:rStyle w:val="CommentReference"/>
        </w:rPr>
        <w:commentReference w:id="6"/>
      </w:r>
      <w:r w:rsidR="00930AAE" w:rsidRPr="009F224B">
        <w:rPr>
          <w:rFonts w:ascii="Times New Roman" w:hAnsi="Times New Roman" w:cs="Times New Roman"/>
        </w:rPr>
        <w:t xml:space="preserve">. The </w:t>
      </w:r>
      <w:r w:rsidR="001060FA" w:rsidRPr="009F224B">
        <w:rPr>
          <w:rFonts w:ascii="Times New Roman" w:hAnsi="Times New Roman" w:cs="Times New Roman"/>
        </w:rPr>
        <w:t>proceeding</w:t>
      </w:r>
      <w:r w:rsidR="007509E1" w:rsidRPr="009F224B">
        <w:rPr>
          <w:rFonts w:ascii="Times New Roman" w:hAnsi="Times New Roman" w:cs="Times New Roman"/>
        </w:rPr>
        <w:t xml:space="preserve"> two stage</w:t>
      </w:r>
      <w:r w:rsidR="001060FA" w:rsidRPr="009F224B">
        <w:rPr>
          <w:rFonts w:ascii="Times New Roman" w:hAnsi="Times New Roman" w:cs="Times New Roman"/>
        </w:rPr>
        <w:t>s</w:t>
      </w:r>
      <w:r w:rsidR="007509E1" w:rsidRPr="009F224B">
        <w:rPr>
          <w:rFonts w:ascii="Times New Roman" w:hAnsi="Times New Roman" w:cs="Times New Roman"/>
        </w:rPr>
        <w:t xml:space="preserve"> will occur during the winter 2024 academic quarter</w:t>
      </w:r>
      <w:r w:rsidR="00B90B85" w:rsidRPr="009F224B">
        <w:rPr>
          <w:rFonts w:ascii="Times New Roman" w:hAnsi="Times New Roman" w:cs="Times New Roman"/>
        </w:rPr>
        <w:t xml:space="preserve"> and largely follow the timeline of the Ocean 444 course</w:t>
      </w:r>
      <w:r w:rsidR="007509E1" w:rsidRPr="009F224B">
        <w:rPr>
          <w:rFonts w:ascii="Times New Roman" w:hAnsi="Times New Roman" w:cs="Times New Roman"/>
        </w:rPr>
        <w:t xml:space="preserve">. </w:t>
      </w:r>
    </w:p>
    <w:p w14:paraId="4FBAED6A" w14:textId="77777777" w:rsidR="002E289E" w:rsidRPr="009F224B" w:rsidRDefault="002E289E" w:rsidP="003751EE">
      <w:pPr>
        <w:spacing w:line="480" w:lineRule="auto"/>
        <w:rPr>
          <w:rFonts w:ascii="Times New Roman" w:hAnsi="Times New Roman" w:cs="Times New Roman"/>
        </w:rPr>
      </w:pPr>
    </w:p>
    <w:p w14:paraId="65167FE8" w14:textId="750671C2" w:rsidR="002E289E" w:rsidRPr="009F224B" w:rsidRDefault="002E289E" w:rsidP="003751EE">
      <w:pPr>
        <w:spacing w:line="480" w:lineRule="auto"/>
        <w:rPr>
          <w:rFonts w:ascii="Times New Roman" w:hAnsi="Times New Roman" w:cs="Times New Roman"/>
        </w:rPr>
      </w:pPr>
      <w:r w:rsidRPr="009F224B">
        <w:rPr>
          <w:rFonts w:ascii="Times New Roman" w:hAnsi="Times New Roman" w:cs="Times New Roman"/>
          <w:b/>
          <w:bCs/>
        </w:rPr>
        <w:lastRenderedPageBreak/>
        <w:t>Budget</w:t>
      </w:r>
    </w:p>
    <w:p w14:paraId="2FD4C036" w14:textId="2E3AF88A" w:rsidR="002E289E" w:rsidRPr="009F224B" w:rsidRDefault="00B90B85" w:rsidP="003751EE">
      <w:pPr>
        <w:spacing w:line="480" w:lineRule="auto"/>
        <w:rPr>
          <w:rFonts w:ascii="Times New Roman" w:hAnsi="Times New Roman" w:cs="Times New Roman"/>
        </w:rPr>
      </w:pPr>
      <w:r w:rsidRPr="009F224B">
        <w:rPr>
          <w:rFonts w:ascii="Times New Roman" w:hAnsi="Times New Roman" w:cs="Times New Roman"/>
        </w:rPr>
        <w:t>This project aims to build a DIY profiling float in under 500 USD</w:t>
      </w:r>
      <w:r w:rsidR="00983735" w:rsidRPr="009F224B">
        <w:rPr>
          <w:rFonts w:ascii="Times New Roman" w:hAnsi="Times New Roman" w:cs="Times New Roman"/>
        </w:rPr>
        <w:t xml:space="preserve"> (see </w:t>
      </w:r>
      <w:hyperlink r:id="rId23" w:history="1">
        <w:r w:rsidR="00983735" w:rsidRPr="009F224B">
          <w:rPr>
            <w:rStyle w:val="Hyperlink"/>
            <w:rFonts w:ascii="Times New Roman" w:hAnsi="Times New Roman" w:cs="Times New Roman"/>
          </w:rPr>
          <w:t>https://github.com/cflaim1123/openFloat/blob/main/proposal/budget/openFloatBudget.pdf</w:t>
        </w:r>
      </w:hyperlink>
      <w:r w:rsidR="00983735" w:rsidRPr="009F224B">
        <w:rPr>
          <w:rFonts w:ascii="Times New Roman" w:hAnsi="Times New Roman" w:cs="Times New Roman"/>
        </w:rPr>
        <w:t xml:space="preserve"> for the full budget)</w:t>
      </w:r>
      <w:r w:rsidRPr="009F224B">
        <w:rPr>
          <w:rFonts w:ascii="Times New Roman" w:hAnsi="Times New Roman" w:cs="Times New Roman"/>
        </w:rPr>
        <w:t>.</w:t>
      </w:r>
      <w:r w:rsidR="00983735" w:rsidRPr="009F224B">
        <w:rPr>
          <w:rFonts w:ascii="Times New Roman" w:hAnsi="Times New Roman" w:cs="Times New Roman"/>
        </w:rPr>
        <w:t xml:space="preserve"> Funding for this project will come from the University of Washington Ocean Technology Center’s project budget</w:t>
      </w:r>
      <w:r w:rsidR="00337FBD" w:rsidRPr="009F224B">
        <w:rPr>
          <w:rFonts w:ascii="Times New Roman" w:hAnsi="Times New Roman" w:cs="Times New Roman"/>
        </w:rPr>
        <w:t>. Table 2 details the overall expenditure for the project</w:t>
      </w:r>
      <w:r w:rsidR="00930AAE" w:rsidRPr="009F224B">
        <w:rPr>
          <w:rFonts w:ascii="Times New Roman" w:hAnsi="Times New Roman" w:cs="Times New Roman"/>
        </w:rPr>
        <w:t xml:space="preserve"> to build to float from scratch – no parts were previously possessed</w:t>
      </w:r>
      <w:r w:rsidR="00337FBD" w:rsidRPr="009F224B">
        <w:rPr>
          <w:rFonts w:ascii="Times New Roman" w:hAnsi="Times New Roman" w:cs="Times New Roman"/>
        </w:rPr>
        <w:t xml:space="preserve">. The electrical-sensing category is the largest expense for the </w:t>
      </w:r>
      <w:proofErr w:type="spellStart"/>
      <w:r w:rsidR="00337FBD" w:rsidRPr="009F224B">
        <w:rPr>
          <w:rFonts w:ascii="Times New Roman" w:hAnsi="Times New Roman" w:cs="Times New Roman"/>
        </w:rPr>
        <w:t>openFloat</w:t>
      </w:r>
      <w:proofErr w:type="spellEnd"/>
      <w:r w:rsidR="00337FBD" w:rsidRPr="009F224B">
        <w:rPr>
          <w:rFonts w:ascii="Times New Roman" w:hAnsi="Times New Roman" w:cs="Times New Roman"/>
        </w:rPr>
        <w:t xml:space="preserve"> project, followed by </w:t>
      </w:r>
      <w:r w:rsidR="001060FA" w:rsidRPr="009F224B">
        <w:rPr>
          <w:rFonts w:ascii="Times New Roman" w:hAnsi="Times New Roman" w:cs="Times New Roman"/>
        </w:rPr>
        <w:t xml:space="preserve">the </w:t>
      </w:r>
      <w:r w:rsidR="00337FBD" w:rsidRPr="009F224B">
        <w:rPr>
          <w:rFonts w:ascii="Times New Roman" w:hAnsi="Times New Roman" w:cs="Times New Roman"/>
        </w:rPr>
        <w:t xml:space="preserve">Mechanical, </w:t>
      </w:r>
      <w:r w:rsidR="00A3785D" w:rsidRPr="009F224B">
        <w:rPr>
          <w:rFonts w:ascii="Times New Roman" w:hAnsi="Times New Roman" w:cs="Times New Roman"/>
        </w:rPr>
        <w:t xml:space="preserve">Electrical-control, and Electrical-general categories. </w:t>
      </w:r>
      <w:r w:rsidR="001060FA" w:rsidRPr="009F224B">
        <w:rPr>
          <w:rFonts w:ascii="Times New Roman" w:hAnsi="Times New Roman" w:cs="Times New Roman"/>
        </w:rPr>
        <w:t xml:space="preserve">The total cost of building this float is ~530 USD, however, half of the price of materials are already possessed by the Ocean Technology Center. </w:t>
      </w:r>
      <w:r w:rsidR="00930AAE" w:rsidRPr="009F224B">
        <w:rPr>
          <w:rFonts w:ascii="Times New Roman" w:hAnsi="Times New Roman" w:cs="Times New Roman"/>
        </w:rPr>
        <w:t>Approximately 2</w:t>
      </w:r>
      <w:r w:rsidR="00E15539" w:rsidRPr="009F224B">
        <w:rPr>
          <w:rFonts w:ascii="Times New Roman" w:hAnsi="Times New Roman" w:cs="Times New Roman"/>
        </w:rPr>
        <w:t xml:space="preserve">60 USD of materials remain to be purchased. </w:t>
      </w:r>
      <w:r w:rsidR="001060FA" w:rsidRPr="009F224B">
        <w:rPr>
          <w:rFonts w:ascii="Times New Roman" w:hAnsi="Times New Roman" w:cs="Times New Roman"/>
        </w:rPr>
        <w:t>These cost estimates do not include compensation for the labor of designing, assembling, or testing the float.</w:t>
      </w:r>
    </w:p>
    <w:p w14:paraId="6D7EB6D6" w14:textId="77777777" w:rsidR="00C80DD5" w:rsidRDefault="00C80DD5">
      <w:pPr>
        <w:rPr>
          <w:rFonts w:ascii="Times New Roman" w:hAnsi="Times New Roman" w:cs="Times New Roman"/>
        </w:rPr>
      </w:pPr>
      <w:r>
        <w:rPr>
          <w:rFonts w:ascii="Times New Roman" w:hAnsi="Times New Roman" w:cs="Times New Roman"/>
        </w:rPr>
        <w:br w:type="page"/>
      </w:r>
    </w:p>
    <w:p w14:paraId="05610C4D" w14:textId="525EF76C" w:rsidR="00C80DD5" w:rsidRPr="00C80DD5" w:rsidRDefault="00C80DD5" w:rsidP="00C80DD5">
      <w:pPr>
        <w:pStyle w:val="Caption"/>
        <w:rPr>
          <w:rFonts w:ascii="Times New Roman" w:hAnsi="Times New Roman" w:cs="Times New Roman"/>
          <w:i w:val="0"/>
          <w:iCs w:val="0"/>
          <w:color w:val="000000" w:themeColor="text1"/>
          <w:sz w:val="24"/>
          <w:szCs w:val="24"/>
        </w:rPr>
      </w:pPr>
      <w:r w:rsidRPr="00C80DD5">
        <w:rPr>
          <w:rFonts w:ascii="Times New Roman" w:hAnsi="Times New Roman" w:cs="Times New Roman"/>
          <w:b/>
          <w:bCs/>
          <w:i w:val="0"/>
          <w:iCs w:val="0"/>
          <w:color w:val="000000" w:themeColor="text1"/>
          <w:sz w:val="24"/>
          <w:szCs w:val="24"/>
        </w:rPr>
        <w:lastRenderedPageBreak/>
        <w:t>Table 2</w:t>
      </w:r>
      <w:r w:rsidRPr="00C80DD5">
        <w:rPr>
          <w:rFonts w:ascii="Times New Roman" w:hAnsi="Times New Roman" w:cs="Times New Roman"/>
          <w:i w:val="0"/>
          <w:iCs w:val="0"/>
          <w:color w:val="000000" w:themeColor="text1"/>
          <w:sz w:val="24"/>
          <w:szCs w:val="24"/>
        </w:rPr>
        <w:t xml:space="preserve"> </w:t>
      </w:r>
      <w:proofErr w:type="spellStart"/>
      <w:r w:rsidRPr="00C80DD5">
        <w:rPr>
          <w:rFonts w:ascii="Times New Roman" w:hAnsi="Times New Roman" w:cs="Times New Roman"/>
          <w:i w:val="0"/>
          <w:iCs w:val="0"/>
          <w:color w:val="000000" w:themeColor="text1"/>
          <w:sz w:val="24"/>
          <w:szCs w:val="24"/>
        </w:rPr>
        <w:t>openFloat</w:t>
      </w:r>
      <w:proofErr w:type="spellEnd"/>
      <w:r w:rsidRPr="00C80DD5">
        <w:rPr>
          <w:rFonts w:ascii="Times New Roman" w:hAnsi="Times New Roman" w:cs="Times New Roman"/>
          <w:i w:val="0"/>
          <w:iCs w:val="0"/>
          <w:color w:val="000000" w:themeColor="text1"/>
          <w:sz w:val="24"/>
          <w:szCs w:val="24"/>
        </w:rPr>
        <w:t xml:space="preserve"> project budget.</w:t>
      </w:r>
    </w:p>
    <w:tbl>
      <w:tblPr>
        <w:tblStyle w:val="TableGrid"/>
        <w:tblW w:w="0" w:type="auto"/>
        <w:tblLook w:val="04A0" w:firstRow="1" w:lastRow="0" w:firstColumn="1" w:lastColumn="0" w:noHBand="0" w:noVBand="1"/>
      </w:tblPr>
      <w:tblGrid>
        <w:gridCol w:w="2378"/>
        <w:gridCol w:w="2622"/>
        <w:gridCol w:w="563"/>
        <w:gridCol w:w="1409"/>
        <w:gridCol w:w="1409"/>
      </w:tblGrid>
      <w:tr w:rsidR="00C80DD5" w:rsidRPr="009F224B" w14:paraId="70DD351C" w14:textId="77777777" w:rsidTr="0020190A">
        <w:tc>
          <w:tcPr>
            <w:tcW w:w="2378" w:type="dxa"/>
            <w:vAlign w:val="center"/>
          </w:tcPr>
          <w:p w14:paraId="12104165" w14:textId="77777777" w:rsidR="00C80DD5" w:rsidRPr="009F224B" w:rsidRDefault="00C80DD5" w:rsidP="0020190A">
            <w:pPr>
              <w:tabs>
                <w:tab w:val="left" w:pos="964"/>
              </w:tabs>
              <w:jc w:val="center"/>
              <w:rPr>
                <w:rFonts w:ascii="Times New Roman" w:hAnsi="Times New Roman" w:cs="Times New Roman"/>
                <w:b/>
                <w:bCs/>
              </w:rPr>
            </w:pPr>
            <w:r w:rsidRPr="009F224B">
              <w:rPr>
                <w:rFonts w:ascii="Times New Roman" w:hAnsi="Times New Roman" w:cs="Times New Roman"/>
                <w:b/>
                <w:bCs/>
              </w:rPr>
              <w:t>Category</w:t>
            </w:r>
          </w:p>
        </w:tc>
        <w:tc>
          <w:tcPr>
            <w:tcW w:w="2622" w:type="dxa"/>
            <w:vAlign w:val="bottom"/>
          </w:tcPr>
          <w:p w14:paraId="14A986B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b/>
                <w:bCs/>
              </w:rPr>
              <w:t>Item</w:t>
            </w:r>
          </w:p>
        </w:tc>
        <w:tc>
          <w:tcPr>
            <w:tcW w:w="510" w:type="dxa"/>
            <w:vAlign w:val="bottom"/>
          </w:tcPr>
          <w:p w14:paraId="46A2488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b/>
                <w:bCs/>
              </w:rPr>
              <w:t>#</w:t>
            </w:r>
          </w:p>
        </w:tc>
        <w:tc>
          <w:tcPr>
            <w:tcW w:w="1409" w:type="dxa"/>
            <w:vAlign w:val="bottom"/>
          </w:tcPr>
          <w:p w14:paraId="5AC5AE19"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b/>
                <w:bCs/>
              </w:rPr>
              <w:t>Price per</w:t>
            </w:r>
          </w:p>
        </w:tc>
        <w:tc>
          <w:tcPr>
            <w:tcW w:w="1409" w:type="dxa"/>
            <w:vAlign w:val="bottom"/>
          </w:tcPr>
          <w:p w14:paraId="6CB4D85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b/>
                <w:bCs/>
              </w:rPr>
              <w:t>Total price</w:t>
            </w:r>
          </w:p>
        </w:tc>
      </w:tr>
      <w:tr w:rsidR="00C80DD5" w:rsidRPr="009F224B" w14:paraId="3C8AA88A" w14:textId="77777777" w:rsidTr="0020190A">
        <w:tc>
          <w:tcPr>
            <w:tcW w:w="2378" w:type="dxa"/>
            <w:vMerge w:val="restart"/>
            <w:vAlign w:val="center"/>
          </w:tcPr>
          <w:p w14:paraId="714B5E64" w14:textId="77777777" w:rsidR="00C80DD5" w:rsidRPr="009F224B" w:rsidRDefault="00C80DD5" w:rsidP="0020190A">
            <w:pPr>
              <w:tabs>
                <w:tab w:val="left" w:pos="964"/>
              </w:tabs>
              <w:rPr>
                <w:rFonts w:ascii="Times New Roman" w:hAnsi="Times New Roman" w:cs="Times New Roman"/>
              </w:rPr>
            </w:pPr>
            <w:r w:rsidRPr="009F224B">
              <w:rPr>
                <w:rFonts w:ascii="Times New Roman" w:hAnsi="Times New Roman" w:cs="Times New Roman"/>
              </w:rPr>
              <w:t>Electrical - general</w:t>
            </w:r>
          </w:p>
        </w:tc>
        <w:tc>
          <w:tcPr>
            <w:tcW w:w="2622" w:type="dxa"/>
            <w:vAlign w:val="bottom"/>
          </w:tcPr>
          <w:p w14:paraId="73711FD5" w14:textId="77777777" w:rsidR="00C80DD5" w:rsidRPr="009F224B" w:rsidRDefault="00C80DD5" w:rsidP="0020190A">
            <w:pPr>
              <w:tabs>
                <w:tab w:val="left" w:pos="964"/>
              </w:tabs>
              <w:rPr>
                <w:rFonts w:ascii="Times New Roman" w:hAnsi="Times New Roman" w:cs="Times New Roman"/>
                <w:color w:val="000000"/>
              </w:rPr>
            </w:pPr>
            <w:proofErr w:type="spellStart"/>
            <w:r w:rsidRPr="009F224B">
              <w:rPr>
                <w:rFonts w:ascii="Times New Roman" w:hAnsi="Times New Roman" w:cs="Times New Roman"/>
                <w:color w:val="000000"/>
              </w:rPr>
              <w:t>perfboard</w:t>
            </w:r>
            <w:proofErr w:type="spellEnd"/>
            <w:r w:rsidRPr="009F224B">
              <w:rPr>
                <w:rFonts w:ascii="Times New Roman" w:hAnsi="Times New Roman" w:cs="Times New Roman"/>
                <w:color w:val="000000"/>
              </w:rPr>
              <w:t xml:space="preserve"> (pack of 50)</w:t>
            </w:r>
          </w:p>
        </w:tc>
        <w:tc>
          <w:tcPr>
            <w:tcW w:w="510" w:type="dxa"/>
            <w:vAlign w:val="bottom"/>
          </w:tcPr>
          <w:p w14:paraId="55DF11CF"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7</w:t>
            </w:r>
          </w:p>
        </w:tc>
        <w:tc>
          <w:tcPr>
            <w:tcW w:w="1409" w:type="dxa"/>
            <w:vAlign w:val="bottom"/>
          </w:tcPr>
          <w:p w14:paraId="69BB0D89"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$0.50 </w:t>
            </w:r>
          </w:p>
        </w:tc>
        <w:tc>
          <w:tcPr>
            <w:tcW w:w="1409" w:type="dxa"/>
            <w:vAlign w:val="bottom"/>
          </w:tcPr>
          <w:p w14:paraId="48032AB8"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$3.50 </w:t>
            </w:r>
          </w:p>
        </w:tc>
      </w:tr>
      <w:tr w:rsidR="00C80DD5" w:rsidRPr="009F224B" w14:paraId="0B949A8B" w14:textId="77777777" w:rsidTr="0020190A">
        <w:tc>
          <w:tcPr>
            <w:tcW w:w="2378" w:type="dxa"/>
            <w:vMerge/>
          </w:tcPr>
          <w:p w14:paraId="2E708BDA"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2EB1FC3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Misc wires</w:t>
            </w:r>
          </w:p>
        </w:tc>
        <w:tc>
          <w:tcPr>
            <w:tcW w:w="510" w:type="dxa"/>
            <w:vAlign w:val="bottom"/>
          </w:tcPr>
          <w:p w14:paraId="7D26AC63"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4FB05850"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3B38C2C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C80DD5" w:rsidRPr="009F224B" w14:paraId="300701D0" w14:textId="77777777" w:rsidTr="0020190A">
        <w:tc>
          <w:tcPr>
            <w:tcW w:w="2378" w:type="dxa"/>
            <w:vMerge/>
          </w:tcPr>
          <w:p w14:paraId="5EF988F5"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2607FD4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Male header pins</w:t>
            </w:r>
          </w:p>
        </w:tc>
        <w:tc>
          <w:tcPr>
            <w:tcW w:w="510" w:type="dxa"/>
            <w:vAlign w:val="bottom"/>
          </w:tcPr>
          <w:p w14:paraId="1B8BE083"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6030CE0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4B5C53C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$5.00 </w:t>
            </w:r>
          </w:p>
        </w:tc>
      </w:tr>
      <w:tr w:rsidR="00C80DD5" w:rsidRPr="009F224B" w14:paraId="3832E6CB" w14:textId="77777777" w:rsidTr="0020190A">
        <w:tc>
          <w:tcPr>
            <w:tcW w:w="2378" w:type="dxa"/>
            <w:vMerge/>
          </w:tcPr>
          <w:p w14:paraId="17DD6075"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22CA1E7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Female header pins</w:t>
            </w:r>
          </w:p>
        </w:tc>
        <w:tc>
          <w:tcPr>
            <w:tcW w:w="510" w:type="dxa"/>
            <w:vAlign w:val="bottom"/>
          </w:tcPr>
          <w:p w14:paraId="3EFF1997"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5B857A57"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2AB3363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$5.00 </w:t>
            </w:r>
          </w:p>
        </w:tc>
      </w:tr>
      <w:tr w:rsidR="00C80DD5" w:rsidRPr="009F224B" w14:paraId="11BE7EFE" w14:textId="77777777" w:rsidTr="0020190A">
        <w:tc>
          <w:tcPr>
            <w:tcW w:w="2378" w:type="dxa"/>
            <w:vMerge/>
          </w:tcPr>
          <w:p w14:paraId="13CCD04B"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335F78D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Solder</w:t>
            </w:r>
          </w:p>
        </w:tc>
        <w:tc>
          <w:tcPr>
            <w:tcW w:w="510" w:type="dxa"/>
            <w:vAlign w:val="bottom"/>
          </w:tcPr>
          <w:p w14:paraId="70AC3875"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19FEC49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5DC961E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C80DD5" w:rsidRPr="009F224B" w14:paraId="2EC73026" w14:textId="77777777" w:rsidTr="0020190A">
        <w:tc>
          <w:tcPr>
            <w:tcW w:w="2378" w:type="dxa"/>
            <w:vMerge/>
          </w:tcPr>
          <w:p w14:paraId="541A8B19"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9571A19"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Resistors</w:t>
            </w:r>
          </w:p>
        </w:tc>
        <w:tc>
          <w:tcPr>
            <w:tcW w:w="510" w:type="dxa"/>
            <w:vAlign w:val="bottom"/>
          </w:tcPr>
          <w:p w14:paraId="3D90E6A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7AED8FFF"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06BA291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$0.10 </w:t>
            </w:r>
          </w:p>
        </w:tc>
      </w:tr>
      <w:tr w:rsidR="00C80DD5" w:rsidRPr="009F224B" w14:paraId="4116F3F7" w14:textId="77777777" w:rsidTr="0020190A">
        <w:tc>
          <w:tcPr>
            <w:tcW w:w="2378" w:type="dxa"/>
            <w:vMerge/>
          </w:tcPr>
          <w:p w14:paraId="2A8EDEA6"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46004CA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Misc GPS radio wires</w:t>
            </w:r>
          </w:p>
        </w:tc>
        <w:tc>
          <w:tcPr>
            <w:tcW w:w="510" w:type="dxa"/>
            <w:vAlign w:val="bottom"/>
          </w:tcPr>
          <w:p w14:paraId="1489DEB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0832CF5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20498F9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C80DD5" w:rsidRPr="009F224B" w14:paraId="26E2535D" w14:textId="77777777" w:rsidTr="0020190A">
        <w:tc>
          <w:tcPr>
            <w:tcW w:w="2378" w:type="dxa"/>
            <w:vMerge w:val="restart"/>
            <w:vAlign w:val="center"/>
          </w:tcPr>
          <w:p w14:paraId="289A2F96" w14:textId="77777777" w:rsidR="00C80DD5" w:rsidRPr="009F224B" w:rsidRDefault="00C80DD5" w:rsidP="0020190A">
            <w:pPr>
              <w:tabs>
                <w:tab w:val="left" w:pos="964"/>
              </w:tabs>
              <w:jc w:val="center"/>
              <w:rPr>
                <w:rFonts w:ascii="Times New Roman" w:hAnsi="Times New Roman" w:cs="Times New Roman"/>
                <w:b/>
                <w:bCs/>
              </w:rPr>
            </w:pPr>
            <w:r w:rsidRPr="009F224B">
              <w:rPr>
                <w:rFonts w:ascii="Times New Roman" w:hAnsi="Times New Roman" w:cs="Times New Roman"/>
                <w:color w:val="000000"/>
              </w:rPr>
              <w:t>Electrical - control</w:t>
            </w:r>
          </w:p>
        </w:tc>
        <w:tc>
          <w:tcPr>
            <w:tcW w:w="2622" w:type="dxa"/>
            <w:vAlign w:val="bottom"/>
          </w:tcPr>
          <w:p w14:paraId="3E2053B3"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ESP32 feather huzzah v2</w:t>
            </w:r>
          </w:p>
        </w:tc>
        <w:tc>
          <w:tcPr>
            <w:tcW w:w="510" w:type="dxa"/>
            <w:vAlign w:val="bottom"/>
          </w:tcPr>
          <w:p w14:paraId="7937DB6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6EEA104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$19.95 </w:t>
            </w:r>
          </w:p>
        </w:tc>
        <w:tc>
          <w:tcPr>
            <w:tcW w:w="1409" w:type="dxa"/>
            <w:vAlign w:val="bottom"/>
          </w:tcPr>
          <w:p w14:paraId="247E9336"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$39.90 </w:t>
            </w:r>
          </w:p>
        </w:tc>
      </w:tr>
      <w:tr w:rsidR="00C80DD5" w:rsidRPr="009F224B" w14:paraId="5F15911D" w14:textId="77777777" w:rsidTr="0020190A">
        <w:tc>
          <w:tcPr>
            <w:tcW w:w="2378" w:type="dxa"/>
            <w:vMerge/>
            <w:vAlign w:val="center"/>
          </w:tcPr>
          <w:p w14:paraId="53A4DAF8"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7671412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BLDC motor</w:t>
            </w:r>
          </w:p>
        </w:tc>
        <w:tc>
          <w:tcPr>
            <w:tcW w:w="510" w:type="dxa"/>
            <w:vAlign w:val="bottom"/>
          </w:tcPr>
          <w:p w14:paraId="71DE101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6F1C6420"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c>
          <w:tcPr>
            <w:tcW w:w="1409" w:type="dxa"/>
            <w:vAlign w:val="bottom"/>
          </w:tcPr>
          <w:p w14:paraId="2F39FFC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r>
      <w:tr w:rsidR="00C80DD5" w:rsidRPr="009F224B" w14:paraId="0466DADE" w14:textId="77777777" w:rsidTr="0020190A">
        <w:tc>
          <w:tcPr>
            <w:tcW w:w="2378" w:type="dxa"/>
            <w:vMerge/>
            <w:vAlign w:val="center"/>
          </w:tcPr>
          <w:p w14:paraId="596CE4FE"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4199CDD9"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5V, 5A voltage step-down regulator</w:t>
            </w:r>
          </w:p>
        </w:tc>
        <w:tc>
          <w:tcPr>
            <w:tcW w:w="510" w:type="dxa"/>
            <w:vAlign w:val="bottom"/>
          </w:tcPr>
          <w:p w14:paraId="447AD50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374C17AF"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$32.95 </w:t>
            </w:r>
          </w:p>
        </w:tc>
        <w:tc>
          <w:tcPr>
            <w:tcW w:w="1409" w:type="dxa"/>
            <w:vAlign w:val="bottom"/>
          </w:tcPr>
          <w:p w14:paraId="7D3564B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$32.95 </w:t>
            </w:r>
          </w:p>
        </w:tc>
      </w:tr>
      <w:tr w:rsidR="00C80DD5" w:rsidRPr="009F224B" w14:paraId="40E511EE" w14:textId="77777777" w:rsidTr="0020190A">
        <w:tc>
          <w:tcPr>
            <w:tcW w:w="2378" w:type="dxa"/>
            <w:vMerge/>
            <w:vAlign w:val="center"/>
          </w:tcPr>
          <w:p w14:paraId="78E72447"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5667A96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custom battery pack</w:t>
            </w:r>
          </w:p>
        </w:tc>
        <w:tc>
          <w:tcPr>
            <w:tcW w:w="510" w:type="dxa"/>
            <w:vAlign w:val="bottom"/>
          </w:tcPr>
          <w:p w14:paraId="61D9FC86"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2B99E6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c>
          <w:tcPr>
            <w:tcW w:w="1409" w:type="dxa"/>
            <w:vAlign w:val="bottom"/>
          </w:tcPr>
          <w:p w14:paraId="25FEF40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C80DD5" w:rsidRPr="009F224B" w14:paraId="1CD1E94A" w14:textId="77777777" w:rsidTr="0020190A">
        <w:tc>
          <w:tcPr>
            <w:tcW w:w="2378" w:type="dxa"/>
            <w:vMerge w:val="restart"/>
          </w:tcPr>
          <w:tbl>
            <w:tblPr>
              <w:tblW w:w="1976" w:type="dxa"/>
              <w:tblCellMar>
                <w:top w:w="15" w:type="dxa"/>
              </w:tblCellMar>
              <w:tblLook w:val="04A0" w:firstRow="1" w:lastRow="0" w:firstColumn="1" w:lastColumn="0" w:noHBand="0" w:noVBand="1"/>
            </w:tblPr>
            <w:tblGrid>
              <w:gridCol w:w="1940"/>
              <w:gridCol w:w="222"/>
            </w:tblGrid>
            <w:tr w:rsidR="00C80DD5" w:rsidRPr="009F224B" w14:paraId="6F924A53" w14:textId="77777777" w:rsidTr="0020190A">
              <w:trPr>
                <w:gridAfter w:val="1"/>
                <w:wAfter w:w="36" w:type="dxa"/>
                <w:trHeight w:val="340"/>
              </w:trPr>
              <w:tc>
                <w:tcPr>
                  <w:tcW w:w="1940" w:type="dxa"/>
                  <w:vMerge w:val="restart"/>
                  <w:tcBorders>
                    <w:top w:val="nil"/>
                    <w:left w:val="nil"/>
                    <w:bottom w:val="nil"/>
                    <w:right w:val="nil"/>
                  </w:tcBorders>
                  <w:shd w:val="clear" w:color="auto" w:fill="auto"/>
                  <w:noWrap/>
                  <w:vAlign w:val="center"/>
                  <w:hideMark/>
                </w:tcPr>
                <w:p w14:paraId="2EEDB054" w14:textId="77777777" w:rsidR="00C80DD5" w:rsidRPr="009F224B" w:rsidRDefault="00C80DD5" w:rsidP="0020190A">
                  <w:pPr>
                    <w:jc w:val="center"/>
                    <w:rPr>
                      <w:rFonts w:ascii="Times New Roman" w:hAnsi="Times New Roman" w:cs="Times New Roman"/>
                      <w:color w:val="000000"/>
                    </w:rPr>
                  </w:pPr>
                  <w:r w:rsidRPr="009F224B">
                    <w:rPr>
                      <w:rFonts w:ascii="Times New Roman" w:hAnsi="Times New Roman" w:cs="Times New Roman"/>
                      <w:color w:val="000000"/>
                    </w:rPr>
                    <w:t>Electrical - sensing</w:t>
                  </w:r>
                </w:p>
              </w:tc>
            </w:tr>
            <w:tr w:rsidR="00C80DD5" w:rsidRPr="009F224B" w14:paraId="44AD19C4" w14:textId="77777777" w:rsidTr="0020190A">
              <w:trPr>
                <w:trHeight w:val="340"/>
              </w:trPr>
              <w:tc>
                <w:tcPr>
                  <w:tcW w:w="1940" w:type="dxa"/>
                  <w:vMerge/>
                  <w:tcBorders>
                    <w:top w:val="nil"/>
                    <w:left w:val="nil"/>
                    <w:bottom w:val="nil"/>
                    <w:right w:val="nil"/>
                  </w:tcBorders>
                  <w:vAlign w:val="center"/>
                  <w:hideMark/>
                </w:tcPr>
                <w:p w14:paraId="5A3A3AC0"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06ECC779" w14:textId="77777777" w:rsidR="00C80DD5" w:rsidRPr="009F224B" w:rsidRDefault="00C80DD5" w:rsidP="0020190A">
                  <w:pPr>
                    <w:jc w:val="center"/>
                    <w:rPr>
                      <w:rFonts w:ascii="Times New Roman" w:hAnsi="Times New Roman" w:cs="Times New Roman"/>
                      <w:color w:val="000000"/>
                    </w:rPr>
                  </w:pPr>
                </w:p>
              </w:tc>
            </w:tr>
            <w:tr w:rsidR="00C80DD5" w:rsidRPr="009F224B" w14:paraId="38DAB3B9" w14:textId="77777777" w:rsidTr="0020190A">
              <w:trPr>
                <w:trHeight w:val="340"/>
              </w:trPr>
              <w:tc>
                <w:tcPr>
                  <w:tcW w:w="1940" w:type="dxa"/>
                  <w:vMerge/>
                  <w:tcBorders>
                    <w:top w:val="nil"/>
                    <w:left w:val="nil"/>
                    <w:bottom w:val="nil"/>
                    <w:right w:val="nil"/>
                  </w:tcBorders>
                  <w:vAlign w:val="center"/>
                  <w:hideMark/>
                </w:tcPr>
                <w:p w14:paraId="3FC23F82"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1A0B26C3" w14:textId="77777777" w:rsidR="00C80DD5" w:rsidRPr="009F224B" w:rsidRDefault="00C80DD5" w:rsidP="0020190A">
                  <w:pPr>
                    <w:rPr>
                      <w:rFonts w:ascii="Times New Roman" w:hAnsi="Times New Roman" w:cs="Times New Roman"/>
                      <w:sz w:val="20"/>
                      <w:szCs w:val="20"/>
                    </w:rPr>
                  </w:pPr>
                </w:p>
              </w:tc>
            </w:tr>
            <w:tr w:rsidR="00C80DD5" w:rsidRPr="009F224B" w14:paraId="0E899558" w14:textId="77777777" w:rsidTr="0020190A">
              <w:trPr>
                <w:trHeight w:val="340"/>
              </w:trPr>
              <w:tc>
                <w:tcPr>
                  <w:tcW w:w="1940" w:type="dxa"/>
                  <w:vMerge/>
                  <w:tcBorders>
                    <w:top w:val="nil"/>
                    <w:left w:val="nil"/>
                    <w:bottom w:val="nil"/>
                    <w:right w:val="nil"/>
                  </w:tcBorders>
                  <w:vAlign w:val="center"/>
                  <w:hideMark/>
                </w:tcPr>
                <w:p w14:paraId="392D927B"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24593D18" w14:textId="77777777" w:rsidR="00C80DD5" w:rsidRPr="009F224B" w:rsidRDefault="00C80DD5" w:rsidP="0020190A">
                  <w:pPr>
                    <w:rPr>
                      <w:rFonts w:ascii="Times New Roman" w:hAnsi="Times New Roman" w:cs="Times New Roman"/>
                      <w:sz w:val="20"/>
                      <w:szCs w:val="20"/>
                    </w:rPr>
                  </w:pPr>
                </w:p>
              </w:tc>
            </w:tr>
            <w:tr w:rsidR="00C80DD5" w:rsidRPr="009F224B" w14:paraId="7983FC8F" w14:textId="77777777" w:rsidTr="0020190A">
              <w:trPr>
                <w:trHeight w:val="340"/>
              </w:trPr>
              <w:tc>
                <w:tcPr>
                  <w:tcW w:w="1940" w:type="dxa"/>
                  <w:vMerge/>
                  <w:tcBorders>
                    <w:top w:val="nil"/>
                    <w:left w:val="nil"/>
                    <w:bottom w:val="nil"/>
                    <w:right w:val="nil"/>
                  </w:tcBorders>
                  <w:vAlign w:val="center"/>
                  <w:hideMark/>
                </w:tcPr>
                <w:p w14:paraId="4F32F95B"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194EE39" w14:textId="77777777" w:rsidR="00C80DD5" w:rsidRPr="009F224B" w:rsidRDefault="00C80DD5" w:rsidP="0020190A">
                  <w:pPr>
                    <w:rPr>
                      <w:rFonts w:ascii="Times New Roman" w:hAnsi="Times New Roman" w:cs="Times New Roman"/>
                      <w:sz w:val="20"/>
                      <w:szCs w:val="20"/>
                    </w:rPr>
                  </w:pPr>
                </w:p>
              </w:tc>
            </w:tr>
            <w:tr w:rsidR="00C80DD5" w:rsidRPr="009F224B" w14:paraId="31816627" w14:textId="77777777" w:rsidTr="0020190A">
              <w:trPr>
                <w:trHeight w:val="340"/>
              </w:trPr>
              <w:tc>
                <w:tcPr>
                  <w:tcW w:w="1940" w:type="dxa"/>
                  <w:vMerge/>
                  <w:tcBorders>
                    <w:top w:val="nil"/>
                    <w:left w:val="nil"/>
                    <w:bottom w:val="nil"/>
                    <w:right w:val="nil"/>
                  </w:tcBorders>
                  <w:vAlign w:val="center"/>
                  <w:hideMark/>
                </w:tcPr>
                <w:p w14:paraId="577D03E4"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20B2B1A" w14:textId="77777777" w:rsidR="00C80DD5" w:rsidRPr="009F224B" w:rsidRDefault="00C80DD5" w:rsidP="0020190A">
                  <w:pPr>
                    <w:rPr>
                      <w:rFonts w:ascii="Times New Roman" w:hAnsi="Times New Roman" w:cs="Times New Roman"/>
                      <w:sz w:val="20"/>
                      <w:szCs w:val="20"/>
                    </w:rPr>
                  </w:pPr>
                </w:p>
              </w:tc>
            </w:tr>
            <w:tr w:rsidR="00C80DD5" w:rsidRPr="009F224B" w14:paraId="5BD50051" w14:textId="77777777" w:rsidTr="0020190A">
              <w:trPr>
                <w:trHeight w:val="340"/>
              </w:trPr>
              <w:tc>
                <w:tcPr>
                  <w:tcW w:w="1940" w:type="dxa"/>
                  <w:vMerge/>
                  <w:tcBorders>
                    <w:top w:val="nil"/>
                    <w:left w:val="nil"/>
                    <w:bottom w:val="nil"/>
                    <w:right w:val="nil"/>
                  </w:tcBorders>
                  <w:vAlign w:val="center"/>
                  <w:hideMark/>
                </w:tcPr>
                <w:p w14:paraId="4C38BA9D"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75BE7B6" w14:textId="77777777" w:rsidR="00C80DD5" w:rsidRPr="009F224B" w:rsidRDefault="00C80DD5" w:rsidP="0020190A">
                  <w:pPr>
                    <w:rPr>
                      <w:rFonts w:ascii="Times New Roman" w:hAnsi="Times New Roman" w:cs="Times New Roman"/>
                      <w:sz w:val="20"/>
                      <w:szCs w:val="20"/>
                    </w:rPr>
                  </w:pPr>
                </w:p>
              </w:tc>
            </w:tr>
            <w:tr w:rsidR="00C80DD5" w:rsidRPr="009F224B" w14:paraId="41805D98" w14:textId="77777777" w:rsidTr="0020190A">
              <w:trPr>
                <w:trHeight w:val="680"/>
              </w:trPr>
              <w:tc>
                <w:tcPr>
                  <w:tcW w:w="1940" w:type="dxa"/>
                  <w:vMerge/>
                  <w:tcBorders>
                    <w:top w:val="nil"/>
                    <w:left w:val="nil"/>
                    <w:bottom w:val="nil"/>
                    <w:right w:val="nil"/>
                  </w:tcBorders>
                  <w:vAlign w:val="center"/>
                  <w:hideMark/>
                </w:tcPr>
                <w:p w14:paraId="1579FD0B"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03ED4BC4" w14:textId="77777777" w:rsidR="00C80DD5" w:rsidRPr="009F224B" w:rsidRDefault="00C80DD5" w:rsidP="0020190A">
                  <w:pPr>
                    <w:rPr>
                      <w:rFonts w:ascii="Times New Roman" w:hAnsi="Times New Roman" w:cs="Times New Roman"/>
                      <w:sz w:val="20"/>
                      <w:szCs w:val="20"/>
                    </w:rPr>
                  </w:pPr>
                </w:p>
              </w:tc>
            </w:tr>
            <w:tr w:rsidR="00C80DD5" w:rsidRPr="009F224B" w14:paraId="644E943D" w14:textId="77777777" w:rsidTr="0020190A">
              <w:trPr>
                <w:trHeight w:val="340"/>
              </w:trPr>
              <w:tc>
                <w:tcPr>
                  <w:tcW w:w="1940" w:type="dxa"/>
                  <w:vMerge/>
                  <w:tcBorders>
                    <w:top w:val="nil"/>
                    <w:left w:val="nil"/>
                    <w:bottom w:val="nil"/>
                    <w:right w:val="nil"/>
                  </w:tcBorders>
                  <w:vAlign w:val="center"/>
                  <w:hideMark/>
                </w:tcPr>
                <w:p w14:paraId="74935D51"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546FE91B" w14:textId="77777777" w:rsidR="00C80DD5" w:rsidRPr="009F224B" w:rsidRDefault="00C80DD5" w:rsidP="0020190A">
                  <w:pPr>
                    <w:rPr>
                      <w:rFonts w:ascii="Times New Roman" w:hAnsi="Times New Roman" w:cs="Times New Roman"/>
                      <w:sz w:val="20"/>
                      <w:szCs w:val="20"/>
                    </w:rPr>
                  </w:pPr>
                </w:p>
              </w:tc>
            </w:tr>
            <w:tr w:rsidR="00C80DD5" w:rsidRPr="009F224B" w14:paraId="5D01BACC" w14:textId="77777777" w:rsidTr="0020190A">
              <w:trPr>
                <w:trHeight w:val="340"/>
              </w:trPr>
              <w:tc>
                <w:tcPr>
                  <w:tcW w:w="1940" w:type="dxa"/>
                  <w:vMerge/>
                  <w:tcBorders>
                    <w:top w:val="nil"/>
                    <w:left w:val="nil"/>
                    <w:bottom w:val="nil"/>
                    <w:right w:val="nil"/>
                  </w:tcBorders>
                  <w:vAlign w:val="center"/>
                  <w:hideMark/>
                </w:tcPr>
                <w:p w14:paraId="3599C36C"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6EAE936" w14:textId="77777777" w:rsidR="00C80DD5" w:rsidRPr="009F224B" w:rsidRDefault="00C80DD5" w:rsidP="0020190A">
                  <w:pPr>
                    <w:rPr>
                      <w:rFonts w:ascii="Times New Roman" w:hAnsi="Times New Roman" w:cs="Times New Roman"/>
                      <w:sz w:val="20"/>
                      <w:szCs w:val="20"/>
                    </w:rPr>
                  </w:pPr>
                </w:p>
              </w:tc>
            </w:tr>
            <w:tr w:rsidR="00C80DD5" w:rsidRPr="009F224B" w14:paraId="22C3863B" w14:textId="77777777" w:rsidTr="0020190A">
              <w:trPr>
                <w:trHeight w:val="340"/>
              </w:trPr>
              <w:tc>
                <w:tcPr>
                  <w:tcW w:w="1940" w:type="dxa"/>
                  <w:vMerge/>
                  <w:tcBorders>
                    <w:top w:val="nil"/>
                    <w:left w:val="nil"/>
                    <w:bottom w:val="nil"/>
                    <w:right w:val="nil"/>
                  </w:tcBorders>
                  <w:vAlign w:val="center"/>
                  <w:hideMark/>
                </w:tcPr>
                <w:p w14:paraId="2667F974"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DD9ACB5" w14:textId="77777777" w:rsidR="00C80DD5" w:rsidRPr="009F224B" w:rsidRDefault="00C80DD5" w:rsidP="0020190A">
                  <w:pPr>
                    <w:rPr>
                      <w:rFonts w:ascii="Times New Roman" w:hAnsi="Times New Roman" w:cs="Times New Roman"/>
                      <w:sz w:val="20"/>
                      <w:szCs w:val="20"/>
                    </w:rPr>
                  </w:pPr>
                </w:p>
              </w:tc>
            </w:tr>
          </w:tbl>
          <w:p w14:paraId="42013D41"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4497CCD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analog pressure sensor</w:t>
            </w:r>
          </w:p>
        </w:tc>
        <w:tc>
          <w:tcPr>
            <w:tcW w:w="510" w:type="dxa"/>
            <w:vAlign w:val="bottom"/>
          </w:tcPr>
          <w:p w14:paraId="0E993E7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27FE8BE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6B4A4F5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C80DD5" w:rsidRPr="009F224B" w14:paraId="6DD0FE30" w14:textId="77777777" w:rsidTr="0020190A">
        <w:tc>
          <w:tcPr>
            <w:tcW w:w="2378" w:type="dxa"/>
            <w:vMerge/>
          </w:tcPr>
          <w:p w14:paraId="3BEF6FF5"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6BA6ED0F"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Thermistor</w:t>
            </w:r>
          </w:p>
        </w:tc>
        <w:tc>
          <w:tcPr>
            <w:tcW w:w="510" w:type="dxa"/>
            <w:vAlign w:val="bottom"/>
          </w:tcPr>
          <w:p w14:paraId="7DE1373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4410CA1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 </w:t>
            </w:r>
          </w:p>
        </w:tc>
        <w:tc>
          <w:tcPr>
            <w:tcW w:w="1409" w:type="dxa"/>
            <w:vAlign w:val="bottom"/>
          </w:tcPr>
          <w:p w14:paraId="5325D7B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 </w:t>
            </w:r>
          </w:p>
        </w:tc>
      </w:tr>
      <w:tr w:rsidR="00C80DD5" w:rsidRPr="009F224B" w14:paraId="3AE2C80F" w14:textId="77777777" w:rsidTr="0020190A">
        <w:tc>
          <w:tcPr>
            <w:tcW w:w="2378" w:type="dxa"/>
            <w:vMerge/>
          </w:tcPr>
          <w:p w14:paraId="05B46390"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745C42FB" w14:textId="77777777" w:rsidR="00C80DD5" w:rsidRPr="009F224B" w:rsidRDefault="00C80DD5" w:rsidP="0020190A">
            <w:pPr>
              <w:tabs>
                <w:tab w:val="left" w:pos="964"/>
              </w:tabs>
              <w:rPr>
                <w:rFonts w:ascii="Times New Roman" w:hAnsi="Times New Roman" w:cs="Times New Roman"/>
                <w:b/>
                <w:bCs/>
              </w:rPr>
            </w:pPr>
            <w:proofErr w:type="spellStart"/>
            <w:r w:rsidRPr="009F224B">
              <w:rPr>
                <w:rFonts w:ascii="Times New Roman" w:hAnsi="Times New Roman" w:cs="Times New Roman"/>
                <w:color w:val="000000"/>
              </w:rPr>
              <w:t>adafruit</w:t>
            </w:r>
            <w:proofErr w:type="spellEnd"/>
            <w:r w:rsidRPr="009F224B">
              <w:rPr>
                <w:rFonts w:ascii="Times New Roman" w:hAnsi="Times New Roman" w:cs="Times New Roman"/>
                <w:color w:val="000000"/>
              </w:rPr>
              <w:t xml:space="preserve"> data logger feather wing</w:t>
            </w:r>
          </w:p>
        </w:tc>
        <w:tc>
          <w:tcPr>
            <w:tcW w:w="510" w:type="dxa"/>
            <w:vAlign w:val="bottom"/>
          </w:tcPr>
          <w:p w14:paraId="128295D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36BA258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$8.95 </w:t>
            </w:r>
          </w:p>
        </w:tc>
        <w:tc>
          <w:tcPr>
            <w:tcW w:w="1409" w:type="dxa"/>
            <w:vAlign w:val="bottom"/>
          </w:tcPr>
          <w:p w14:paraId="1E3D90A5"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$8.95 </w:t>
            </w:r>
          </w:p>
        </w:tc>
      </w:tr>
      <w:tr w:rsidR="00C80DD5" w:rsidRPr="009F224B" w14:paraId="17F80DA1" w14:textId="77777777" w:rsidTr="0020190A">
        <w:tc>
          <w:tcPr>
            <w:tcW w:w="2378" w:type="dxa"/>
            <w:vMerge/>
          </w:tcPr>
          <w:p w14:paraId="2921B12E"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0C97015D"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digital temperature sensor (pack of 5)</w:t>
            </w:r>
          </w:p>
        </w:tc>
        <w:tc>
          <w:tcPr>
            <w:tcW w:w="510" w:type="dxa"/>
            <w:vAlign w:val="bottom"/>
          </w:tcPr>
          <w:p w14:paraId="181C037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5BE767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76D301C6"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C80DD5" w:rsidRPr="009F224B" w14:paraId="0264D8D2" w14:textId="77777777" w:rsidTr="0020190A">
        <w:tc>
          <w:tcPr>
            <w:tcW w:w="2378" w:type="dxa"/>
            <w:vMerge/>
          </w:tcPr>
          <w:p w14:paraId="222FA757"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93383E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BMP180 pressure sensor</w:t>
            </w:r>
          </w:p>
        </w:tc>
        <w:tc>
          <w:tcPr>
            <w:tcW w:w="510" w:type="dxa"/>
            <w:vAlign w:val="bottom"/>
          </w:tcPr>
          <w:p w14:paraId="68572F5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73BF3BC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c>
          <w:tcPr>
            <w:tcW w:w="1409" w:type="dxa"/>
            <w:vAlign w:val="bottom"/>
          </w:tcPr>
          <w:p w14:paraId="0A65E73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r>
      <w:tr w:rsidR="00C80DD5" w:rsidRPr="009F224B" w14:paraId="10752E4E" w14:textId="77777777" w:rsidTr="0020190A">
        <w:tc>
          <w:tcPr>
            <w:tcW w:w="2378" w:type="dxa"/>
            <w:vMerge/>
          </w:tcPr>
          <w:p w14:paraId="71DE929A"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02AB257F"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DHT22 humidity sensor</w:t>
            </w:r>
          </w:p>
        </w:tc>
        <w:tc>
          <w:tcPr>
            <w:tcW w:w="510" w:type="dxa"/>
            <w:vAlign w:val="bottom"/>
          </w:tcPr>
          <w:p w14:paraId="7ACA33CD"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3A32484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c>
          <w:tcPr>
            <w:tcW w:w="1409" w:type="dxa"/>
            <w:vAlign w:val="bottom"/>
          </w:tcPr>
          <w:p w14:paraId="360C49B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r>
      <w:tr w:rsidR="00C80DD5" w:rsidRPr="009F224B" w14:paraId="4AB3AFB2" w14:textId="77777777" w:rsidTr="0020190A">
        <w:tc>
          <w:tcPr>
            <w:tcW w:w="2378" w:type="dxa"/>
            <w:vMerge/>
          </w:tcPr>
          <w:p w14:paraId="7A7E0F9E"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512A23D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TSL2591 lux sensor</w:t>
            </w:r>
          </w:p>
        </w:tc>
        <w:tc>
          <w:tcPr>
            <w:tcW w:w="510" w:type="dxa"/>
            <w:vAlign w:val="bottom"/>
          </w:tcPr>
          <w:p w14:paraId="58AD203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4B960D5"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$6.95 </w:t>
            </w:r>
          </w:p>
        </w:tc>
        <w:tc>
          <w:tcPr>
            <w:tcW w:w="1409" w:type="dxa"/>
            <w:vAlign w:val="bottom"/>
          </w:tcPr>
          <w:p w14:paraId="56C47B1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$6.95 </w:t>
            </w:r>
          </w:p>
        </w:tc>
      </w:tr>
      <w:tr w:rsidR="00C80DD5" w:rsidRPr="009F224B" w14:paraId="72A46436" w14:textId="77777777" w:rsidTr="0020190A">
        <w:tc>
          <w:tcPr>
            <w:tcW w:w="2378" w:type="dxa"/>
            <w:vMerge/>
          </w:tcPr>
          <w:p w14:paraId="6A68274A"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38B823BD"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Adafruit 9-DOF absolute orientation IMU - BN055</w:t>
            </w:r>
          </w:p>
        </w:tc>
        <w:tc>
          <w:tcPr>
            <w:tcW w:w="510" w:type="dxa"/>
            <w:vAlign w:val="bottom"/>
          </w:tcPr>
          <w:p w14:paraId="0B3FEC0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2E4F286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$35.00 </w:t>
            </w:r>
          </w:p>
        </w:tc>
        <w:tc>
          <w:tcPr>
            <w:tcW w:w="1409" w:type="dxa"/>
            <w:vAlign w:val="bottom"/>
          </w:tcPr>
          <w:p w14:paraId="2DCED3E9"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$35.00 </w:t>
            </w:r>
          </w:p>
        </w:tc>
      </w:tr>
      <w:tr w:rsidR="00C80DD5" w:rsidRPr="009F224B" w14:paraId="00664FBF" w14:textId="77777777" w:rsidTr="0020190A">
        <w:tc>
          <w:tcPr>
            <w:tcW w:w="2378" w:type="dxa"/>
            <w:vMerge/>
          </w:tcPr>
          <w:p w14:paraId="27A57244"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11D5DE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Adafruit </w:t>
            </w:r>
            <w:proofErr w:type="spellStart"/>
            <w:r w:rsidRPr="009F224B">
              <w:rPr>
                <w:rFonts w:ascii="Times New Roman" w:hAnsi="Times New Roman" w:cs="Times New Roman"/>
                <w:color w:val="000000"/>
              </w:rPr>
              <w:t>ultiamte</w:t>
            </w:r>
            <w:proofErr w:type="spellEnd"/>
            <w:r w:rsidRPr="009F224B">
              <w:rPr>
                <w:rFonts w:ascii="Times New Roman" w:hAnsi="Times New Roman" w:cs="Times New Roman"/>
                <w:color w:val="000000"/>
              </w:rPr>
              <w:t xml:space="preserve"> GPS</w:t>
            </w:r>
          </w:p>
        </w:tc>
        <w:tc>
          <w:tcPr>
            <w:tcW w:w="510" w:type="dxa"/>
            <w:vAlign w:val="bottom"/>
          </w:tcPr>
          <w:p w14:paraId="2EA8B13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18A3C20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c>
          <w:tcPr>
            <w:tcW w:w="1409" w:type="dxa"/>
            <w:vAlign w:val="bottom"/>
          </w:tcPr>
          <w:p w14:paraId="5D577D1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$60.00 </w:t>
            </w:r>
          </w:p>
        </w:tc>
      </w:tr>
      <w:tr w:rsidR="00C80DD5" w:rsidRPr="009F224B" w14:paraId="24D58021" w14:textId="77777777" w:rsidTr="0020190A">
        <w:tc>
          <w:tcPr>
            <w:tcW w:w="2378" w:type="dxa"/>
            <w:vMerge/>
          </w:tcPr>
          <w:p w14:paraId="700DFFF1"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6420AB2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915 </w:t>
            </w:r>
            <w:proofErr w:type="spellStart"/>
            <w:r w:rsidRPr="009F224B">
              <w:rPr>
                <w:rFonts w:ascii="Times New Roman" w:hAnsi="Times New Roman" w:cs="Times New Roman"/>
                <w:color w:val="000000"/>
              </w:rPr>
              <w:t>mHz</w:t>
            </w:r>
            <w:proofErr w:type="spellEnd"/>
            <w:r w:rsidRPr="009F224B">
              <w:rPr>
                <w:rFonts w:ascii="Times New Roman" w:hAnsi="Times New Roman" w:cs="Times New Roman"/>
                <w:color w:val="000000"/>
              </w:rPr>
              <w:t xml:space="preserve"> LoRa radio module</w:t>
            </w:r>
          </w:p>
        </w:tc>
        <w:tc>
          <w:tcPr>
            <w:tcW w:w="510" w:type="dxa"/>
            <w:vAlign w:val="bottom"/>
          </w:tcPr>
          <w:p w14:paraId="5453B17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29CD07F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39B661DF"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$40.00 </w:t>
            </w:r>
          </w:p>
        </w:tc>
      </w:tr>
      <w:tr w:rsidR="00C80DD5" w:rsidRPr="009F224B" w14:paraId="5D9292FB" w14:textId="77777777" w:rsidTr="0020190A">
        <w:tc>
          <w:tcPr>
            <w:tcW w:w="2378" w:type="dxa"/>
            <w:vMerge/>
          </w:tcPr>
          <w:p w14:paraId="2DA13CD8"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DA7EF8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Precision current meter</w:t>
            </w:r>
          </w:p>
        </w:tc>
        <w:tc>
          <w:tcPr>
            <w:tcW w:w="510" w:type="dxa"/>
            <w:vAlign w:val="bottom"/>
          </w:tcPr>
          <w:p w14:paraId="4E9DE03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19AEAE3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5D5D40F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C80DD5" w:rsidRPr="009F224B" w14:paraId="1FFCBD8A" w14:textId="77777777" w:rsidTr="0020190A">
        <w:tc>
          <w:tcPr>
            <w:tcW w:w="2378" w:type="dxa"/>
            <w:vMerge/>
          </w:tcPr>
          <w:p w14:paraId="5B1D910E"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852B92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GPS antenna</w:t>
            </w:r>
          </w:p>
        </w:tc>
        <w:tc>
          <w:tcPr>
            <w:tcW w:w="510" w:type="dxa"/>
            <w:vAlign w:val="bottom"/>
          </w:tcPr>
          <w:p w14:paraId="3896CD30"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C4A7C1D"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20881790"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C80DD5" w:rsidRPr="009F224B" w14:paraId="3EA5051D" w14:textId="77777777" w:rsidTr="0020190A">
        <w:tc>
          <w:tcPr>
            <w:tcW w:w="2378" w:type="dxa"/>
            <w:vMerge/>
          </w:tcPr>
          <w:p w14:paraId="3E0022E3"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26472A7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Radio antenna</w:t>
            </w:r>
          </w:p>
        </w:tc>
        <w:tc>
          <w:tcPr>
            <w:tcW w:w="510" w:type="dxa"/>
            <w:vAlign w:val="bottom"/>
          </w:tcPr>
          <w:p w14:paraId="133411F0"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4FA0D25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67B24F9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C80DD5" w:rsidRPr="009F224B" w14:paraId="3AA3B759" w14:textId="77777777" w:rsidTr="0020190A">
        <w:tc>
          <w:tcPr>
            <w:tcW w:w="2378" w:type="dxa"/>
            <w:vMerge w:val="restart"/>
            <w:vAlign w:val="center"/>
          </w:tcPr>
          <w:tbl>
            <w:tblPr>
              <w:tblW w:w="1976" w:type="dxa"/>
              <w:tblCellMar>
                <w:top w:w="15" w:type="dxa"/>
              </w:tblCellMar>
              <w:tblLook w:val="04A0" w:firstRow="1" w:lastRow="0" w:firstColumn="1" w:lastColumn="0" w:noHBand="0" w:noVBand="1"/>
            </w:tblPr>
            <w:tblGrid>
              <w:gridCol w:w="1940"/>
              <w:gridCol w:w="222"/>
            </w:tblGrid>
            <w:tr w:rsidR="00C80DD5" w:rsidRPr="009F224B" w14:paraId="3D0E0B4A" w14:textId="77777777" w:rsidTr="0020190A">
              <w:trPr>
                <w:gridAfter w:val="1"/>
                <w:wAfter w:w="36" w:type="dxa"/>
                <w:trHeight w:val="680"/>
              </w:trPr>
              <w:tc>
                <w:tcPr>
                  <w:tcW w:w="1940" w:type="dxa"/>
                  <w:vMerge w:val="restart"/>
                  <w:tcBorders>
                    <w:top w:val="nil"/>
                    <w:left w:val="nil"/>
                    <w:bottom w:val="nil"/>
                    <w:right w:val="nil"/>
                  </w:tcBorders>
                  <w:shd w:val="clear" w:color="auto" w:fill="auto"/>
                  <w:noWrap/>
                  <w:vAlign w:val="center"/>
                  <w:hideMark/>
                </w:tcPr>
                <w:p w14:paraId="5BC20386" w14:textId="77777777" w:rsidR="00C80DD5" w:rsidRPr="009F224B" w:rsidRDefault="00C80DD5" w:rsidP="0020190A">
                  <w:pPr>
                    <w:jc w:val="center"/>
                    <w:rPr>
                      <w:rFonts w:ascii="Times New Roman" w:hAnsi="Times New Roman" w:cs="Times New Roman"/>
                      <w:color w:val="000000"/>
                    </w:rPr>
                  </w:pPr>
                  <w:r w:rsidRPr="009F224B">
                    <w:rPr>
                      <w:rFonts w:ascii="Times New Roman" w:hAnsi="Times New Roman" w:cs="Times New Roman"/>
                      <w:color w:val="000000"/>
                    </w:rPr>
                    <w:t>Mechanical</w:t>
                  </w:r>
                </w:p>
              </w:tc>
            </w:tr>
            <w:tr w:rsidR="00C80DD5" w:rsidRPr="009F224B" w14:paraId="42565ED0" w14:textId="77777777" w:rsidTr="0020190A">
              <w:trPr>
                <w:trHeight w:val="340"/>
              </w:trPr>
              <w:tc>
                <w:tcPr>
                  <w:tcW w:w="1940" w:type="dxa"/>
                  <w:vMerge/>
                  <w:tcBorders>
                    <w:top w:val="nil"/>
                    <w:left w:val="nil"/>
                    <w:bottom w:val="nil"/>
                    <w:right w:val="nil"/>
                  </w:tcBorders>
                  <w:vAlign w:val="center"/>
                  <w:hideMark/>
                </w:tcPr>
                <w:p w14:paraId="5ED3E707" w14:textId="77777777" w:rsidR="00C80DD5" w:rsidRPr="009F224B" w:rsidRDefault="00C80DD5" w:rsidP="0020190A">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0252ECE2" w14:textId="77777777" w:rsidR="00C80DD5" w:rsidRPr="009F224B" w:rsidRDefault="00C80DD5" w:rsidP="0020190A">
                  <w:pPr>
                    <w:jc w:val="center"/>
                    <w:rPr>
                      <w:rFonts w:ascii="Times New Roman" w:hAnsi="Times New Roman" w:cs="Times New Roman"/>
                      <w:color w:val="000000"/>
                    </w:rPr>
                  </w:pPr>
                </w:p>
              </w:tc>
            </w:tr>
            <w:tr w:rsidR="00C80DD5" w:rsidRPr="009F224B" w14:paraId="6976E66C" w14:textId="77777777" w:rsidTr="0020190A">
              <w:trPr>
                <w:trHeight w:val="340"/>
              </w:trPr>
              <w:tc>
                <w:tcPr>
                  <w:tcW w:w="1940" w:type="dxa"/>
                  <w:vMerge/>
                  <w:tcBorders>
                    <w:top w:val="nil"/>
                    <w:left w:val="nil"/>
                    <w:bottom w:val="nil"/>
                    <w:right w:val="nil"/>
                  </w:tcBorders>
                  <w:vAlign w:val="center"/>
                  <w:hideMark/>
                </w:tcPr>
                <w:p w14:paraId="06801AB3" w14:textId="77777777" w:rsidR="00C80DD5" w:rsidRPr="009F224B" w:rsidRDefault="00C80DD5" w:rsidP="0020190A">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B8CF3EE" w14:textId="77777777" w:rsidR="00C80DD5" w:rsidRPr="009F224B" w:rsidRDefault="00C80DD5" w:rsidP="0020190A">
                  <w:pPr>
                    <w:jc w:val="center"/>
                    <w:rPr>
                      <w:rFonts w:ascii="Times New Roman" w:hAnsi="Times New Roman" w:cs="Times New Roman"/>
                      <w:sz w:val="20"/>
                      <w:szCs w:val="20"/>
                    </w:rPr>
                  </w:pPr>
                </w:p>
              </w:tc>
            </w:tr>
          </w:tbl>
          <w:p w14:paraId="1172ABE8" w14:textId="77777777" w:rsidR="00C80DD5" w:rsidRPr="009F224B" w:rsidRDefault="00C80DD5" w:rsidP="0020190A">
            <w:pPr>
              <w:tabs>
                <w:tab w:val="left" w:pos="964"/>
              </w:tabs>
              <w:jc w:val="center"/>
              <w:rPr>
                <w:rFonts w:ascii="Times New Roman" w:hAnsi="Times New Roman" w:cs="Times New Roman"/>
                <w:b/>
                <w:bCs/>
              </w:rPr>
            </w:pPr>
          </w:p>
        </w:tc>
        <w:tc>
          <w:tcPr>
            <w:tcW w:w="2622" w:type="dxa"/>
            <w:vAlign w:val="bottom"/>
          </w:tcPr>
          <w:p w14:paraId="7739A19E"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Low-pitch, high-precision ACME lead screw</w:t>
            </w:r>
          </w:p>
        </w:tc>
        <w:tc>
          <w:tcPr>
            <w:tcW w:w="510" w:type="dxa"/>
            <w:vAlign w:val="bottom"/>
          </w:tcPr>
          <w:p w14:paraId="78FA2F65"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30F91F6B"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$15.00 </w:t>
            </w:r>
          </w:p>
        </w:tc>
        <w:tc>
          <w:tcPr>
            <w:tcW w:w="1409" w:type="dxa"/>
            <w:vAlign w:val="bottom"/>
          </w:tcPr>
          <w:p w14:paraId="60370ABC"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$15.00 </w:t>
            </w:r>
          </w:p>
        </w:tc>
      </w:tr>
      <w:tr w:rsidR="00C80DD5" w:rsidRPr="009F224B" w14:paraId="360E4318" w14:textId="77777777" w:rsidTr="0020190A">
        <w:tc>
          <w:tcPr>
            <w:tcW w:w="2378" w:type="dxa"/>
            <w:vMerge/>
          </w:tcPr>
          <w:p w14:paraId="35BD9E22"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46685F29"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Misc O-ring</w:t>
            </w:r>
          </w:p>
        </w:tc>
        <w:tc>
          <w:tcPr>
            <w:tcW w:w="510" w:type="dxa"/>
            <w:vAlign w:val="bottom"/>
          </w:tcPr>
          <w:p w14:paraId="2D177572"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NA</w:t>
            </w:r>
          </w:p>
        </w:tc>
        <w:tc>
          <w:tcPr>
            <w:tcW w:w="1409" w:type="dxa"/>
            <w:vAlign w:val="bottom"/>
          </w:tcPr>
          <w:p w14:paraId="7801702D"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NA</w:t>
            </w:r>
          </w:p>
        </w:tc>
        <w:tc>
          <w:tcPr>
            <w:tcW w:w="1409" w:type="dxa"/>
            <w:vAlign w:val="bottom"/>
          </w:tcPr>
          <w:p w14:paraId="6A395F6A"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r>
      <w:tr w:rsidR="00C80DD5" w:rsidRPr="009F224B" w14:paraId="65FA0FA8" w14:textId="77777777" w:rsidTr="0020190A">
        <w:tc>
          <w:tcPr>
            <w:tcW w:w="2378" w:type="dxa"/>
            <w:vMerge/>
          </w:tcPr>
          <w:p w14:paraId="5C30C489"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55F0AD49"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Misc PVC pipe for piston</w:t>
            </w:r>
          </w:p>
        </w:tc>
        <w:tc>
          <w:tcPr>
            <w:tcW w:w="510" w:type="dxa"/>
            <w:vAlign w:val="bottom"/>
          </w:tcPr>
          <w:p w14:paraId="0D34AA7B"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387CE5CF"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2A8907B9"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r>
      <w:tr w:rsidR="00C80DD5" w:rsidRPr="009F224B" w14:paraId="380ED5F3" w14:textId="77777777" w:rsidTr="0020190A">
        <w:tc>
          <w:tcPr>
            <w:tcW w:w="2378" w:type="dxa"/>
            <w:vMerge/>
          </w:tcPr>
          <w:p w14:paraId="45379CDD"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0189954B"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4" PVC pipe</w:t>
            </w:r>
          </w:p>
        </w:tc>
        <w:tc>
          <w:tcPr>
            <w:tcW w:w="510" w:type="dxa"/>
            <w:vAlign w:val="bottom"/>
          </w:tcPr>
          <w:p w14:paraId="16310AE8"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727C23A5"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c>
          <w:tcPr>
            <w:tcW w:w="1409" w:type="dxa"/>
            <w:vAlign w:val="bottom"/>
          </w:tcPr>
          <w:p w14:paraId="1F707395"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C80DD5" w:rsidRPr="009F224B" w14:paraId="259BB485" w14:textId="77777777" w:rsidTr="0020190A">
        <w:tc>
          <w:tcPr>
            <w:tcW w:w="2378" w:type="dxa"/>
            <w:vMerge/>
          </w:tcPr>
          <w:p w14:paraId="2C32954F"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2B96BCDC"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4" PVC endcaps</w:t>
            </w:r>
          </w:p>
        </w:tc>
        <w:tc>
          <w:tcPr>
            <w:tcW w:w="510" w:type="dxa"/>
            <w:vAlign w:val="bottom"/>
          </w:tcPr>
          <w:p w14:paraId="50D8107F"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2</w:t>
            </w:r>
          </w:p>
        </w:tc>
        <w:tc>
          <w:tcPr>
            <w:tcW w:w="1409" w:type="dxa"/>
            <w:vAlign w:val="bottom"/>
          </w:tcPr>
          <w:p w14:paraId="0BFDCA68"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224AAB56"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C80DD5" w:rsidRPr="009F224B" w14:paraId="32F944BE" w14:textId="77777777" w:rsidTr="0020190A">
        <w:tc>
          <w:tcPr>
            <w:tcW w:w="2378" w:type="dxa"/>
            <w:vMerge/>
          </w:tcPr>
          <w:p w14:paraId="61692795"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A207418"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metal cable glands</w:t>
            </w:r>
          </w:p>
        </w:tc>
        <w:tc>
          <w:tcPr>
            <w:tcW w:w="510" w:type="dxa"/>
            <w:vAlign w:val="bottom"/>
          </w:tcPr>
          <w:p w14:paraId="6A1284F3"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5</w:t>
            </w:r>
          </w:p>
        </w:tc>
        <w:tc>
          <w:tcPr>
            <w:tcW w:w="1409" w:type="dxa"/>
            <w:vAlign w:val="bottom"/>
          </w:tcPr>
          <w:p w14:paraId="63833C03"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3CA221D9"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$50.00 </w:t>
            </w:r>
          </w:p>
        </w:tc>
      </w:tr>
      <w:tr w:rsidR="00C80DD5" w:rsidRPr="009F224B" w14:paraId="52370CC7" w14:textId="77777777" w:rsidTr="0020190A">
        <w:tc>
          <w:tcPr>
            <w:tcW w:w="2378" w:type="dxa"/>
            <w:vMerge/>
          </w:tcPr>
          <w:p w14:paraId="1FCF0EBB"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6574F060"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Epoxy</w:t>
            </w:r>
          </w:p>
        </w:tc>
        <w:tc>
          <w:tcPr>
            <w:tcW w:w="510" w:type="dxa"/>
            <w:vAlign w:val="bottom"/>
          </w:tcPr>
          <w:p w14:paraId="523687EA"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2</w:t>
            </w:r>
          </w:p>
        </w:tc>
        <w:tc>
          <w:tcPr>
            <w:tcW w:w="1409" w:type="dxa"/>
            <w:vAlign w:val="bottom"/>
          </w:tcPr>
          <w:p w14:paraId="1108EB36"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$10.00</w:t>
            </w:r>
          </w:p>
        </w:tc>
        <w:tc>
          <w:tcPr>
            <w:tcW w:w="1409" w:type="dxa"/>
            <w:vAlign w:val="bottom"/>
          </w:tcPr>
          <w:p w14:paraId="1E3429DF"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C80DD5" w:rsidRPr="009F224B" w14:paraId="7DADC480" w14:textId="77777777" w:rsidTr="0020190A">
        <w:tc>
          <w:tcPr>
            <w:tcW w:w="5510" w:type="dxa"/>
            <w:gridSpan w:val="3"/>
          </w:tcPr>
          <w:p w14:paraId="24F2140C" w14:textId="77777777" w:rsidR="00C80DD5" w:rsidRPr="009F224B" w:rsidRDefault="00C80DD5" w:rsidP="0020190A">
            <w:pPr>
              <w:tabs>
                <w:tab w:val="left" w:pos="964"/>
              </w:tabs>
              <w:rPr>
                <w:rFonts w:ascii="Times New Roman" w:hAnsi="Times New Roman" w:cs="Times New Roman"/>
                <w:color w:val="000000"/>
              </w:rPr>
            </w:pPr>
          </w:p>
        </w:tc>
        <w:tc>
          <w:tcPr>
            <w:tcW w:w="1409" w:type="dxa"/>
            <w:vAlign w:val="bottom"/>
          </w:tcPr>
          <w:p w14:paraId="75F7DD75"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Total: </w:t>
            </w:r>
          </w:p>
        </w:tc>
        <w:tc>
          <w:tcPr>
            <w:tcW w:w="1409" w:type="dxa"/>
            <w:vAlign w:val="bottom"/>
          </w:tcPr>
          <w:p w14:paraId="40F7CE2F" w14:textId="77777777" w:rsidR="00C80DD5" w:rsidRPr="009F224B" w:rsidRDefault="00C80DD5" w:rsidP="00C80DD5">
            <w:pPr>
              <w:keepNext/>
              <w:rPr>
                <w:rFonts w:ascii="Times New Roman" w:hAnsi="Times New Roman" w:cs="Times New Roman"/>
                <w:color w:val="000000"/>
              </w:rPr>
            </w:pPr>
            <w:r w:rsidRPr="009F224B">
              <w:rPr>
                <w:rFonts w:ascii="Times New Roman" w:hAnsi="Times New Roman" w:cs="Times New Roman"/>
                <w:color w:val="000000"/>
              </w:rPr>
              <w:t xml:space="preserve">$529.25 </w:t>
            </w:r>
          </w:p>
        </w:tc>
      </w:tr>
    </w:tbl>
    <w:p w14:paraId="4A36C67B" w14:textId="35FE07D1" w:rsidR="00901B56" w:rsidRPr="009F224B" w:rsidRDefault="00901B56">
      <w:pPr>
        <w:rPr>
          <w:rFonts w:ascii="Times New Roman" w:hAnsi="Times New Roman" w:cs="Times New Roman"/>
        </w:rPr>
      </w:pPr>
      <w:r w:rsidRPr="009F224B">
        <w:rPr>
          <w:rFonts w:ascii="Times New Roman" w:hAnsi="Times New Roman" w:cs="Times New Roman"/>
        </w:rPr>
        <w:br w:type="page"/>
      </w:r>
    </w:p>
    <w:p w14:paraId="21ADD335" w14:textId="0CD23EE7" w:rsidR="00570400" w:rsidRPr="001E25FB" w:rsidRDefault="003751EE" w:rsidP="001E25FB">
      <w:pPr>
        <w:spacing w:line="480" w:lineRule="auto"/>
        <w:rPr>
          <w:rFonts w:ascii="Times New Roman" w:hAnsi="Times New Roman" w:cs="Times New Roman"/>
          <w:b/>
          <w:bCs/>
        </w:rPr>
      </w:pPr>
      <w:r w:rsidRPr="009F224B">
        <w:rPr>
          <w:rFonts w:ascii="Times New Roman" w:hAnsi="Times New Roman" w:cs="Times New Roman"/>
          <w:b/>
          <w:bCs/>
        </w:rPr>
        <w:lastRenderedPageBreak/>
        <w:t>References</w:t>
      </w:r>
    </w:p>
    <w:p w14:paraId="1B98A60F" w14:textId="7A99ECB5" w:rsidR="001015D5" w:rsidRPr="009F224B" w:rsidRDefault="001015D5" w:rsidP="00570400">
      <w:pPr>
        <w:spacing w:line="276" w:lineRule="auto"/>
        <w:rPr>
          <w:rFonts w:ascii="Times New Roman" w:hAnsi="Times New Roman" w:cs="Times New Roman"/>
        </w:rPr>
      </w:pPr>
      <w:r w:rsidRPr="009F224B">
        <w:rPr>
          <w:rFonts w:ascii="Times New Roman" w:hAnsi="Times New Roman" w:cs="Times New Roman"/>
        </w:rPr>
        <w:t xml:space="preserve">Adafruit Industries. (2023, 10, 26). Adafruit ESP32 Feather V2. </w:t>
      </w:r>
      <w:hyperlink r:id="rId24" w:history="1">
        <w:r w:rsidRPr="009F224B">
          <w:rPr>
            <w:rStyle w:val="Hyperlink"/>
            <w:rFonts w:ascii="Times New Roman" w:hAnsi="Times New Roman" w:cs="Times New Roman"/>
          </w:rPr>
          <w:t>https://cdn-learn.adafruit.com/downloads/pdf/adafruit-esp32-feather-v2.pdf</w:t>
        </w:r>
      </w:hyperlink>
      <w:r w:rsidRPr="009F224B">
        <w:rPr>
          <w:rFonts w:ascii="Times New Roman" w:hAnsi="Times New Roman" w:cs="Times New Roman"/>
        </w:rPr>
        <w:t xml:space="preserve">.  </w:t>
      </w:r>
    </w:p>
    <w:p w14:paraId="51177FF5" w14:textId="77777777" w:rsidR="0057050E" w:rsidRPr="009F224B" w:rsidRDefault="0057050E" w:rsidP="0057050E">
      <w:pPr>
        <w:spacing w:line="276" w:lineRule="auto"/>
        <w:rPr>
          <w:rFonts w:ascii="Times New Roman" w:hAnsi="Times New Roman" w:cs="Times New Roman"/>
        </w:rPr>
      </w:pPr>
    </w:p>
    <w:p w14:paraId="0A77BA72" w14:textId="3D4E4CEB" w:rsidR="0057050E" w:rsidRPr="009F224B" w:rsidRDefault="0057050E" w:rsidP="0057050E">
      <w:pPr>
        <w:spacing w:line="276" w:lineRule="auto"/>
        <w:rPr>
          <w:rFonts w:ascii="Times New Roman" w:hAnsi="Times New Roman" w:cs="Times New Roman"/>
        </w:rPr>
      </w:pPr>
      <w:r w:rsidRPr="009F224B">
        <w:rPr>
          <w:rFonts w:ascii="Times New Roman" w:hAnsi="Times New Roman" w:cs="Times New Roman"/>
        </w:rPr>
        <w:t xml:space="preserve">Bretschneider, D. E., Cannon, G. A., Holbrook, J. R., &amp; </w:t>
      </w:r>
      <w:proofErr w:type="spellStart"/>
      <w:r w:rsidRPr="009F224B">
        <w:rPr>
          <w:rFonts w:ascii="Times New Roman" w:hAnsi="Times New Roman" w:cs="Times New Roman"/>
        </w:rPr>
        <w:t>Pashinski</w:t>
      </w:r>
      <w:proofErr w:type="spellEnd"/>
      <w:r w:rsidRPr="009F224B">
        <w:rPr>
          <w:rFonts w:ascii="Times New Roman" w:hAnsi="Times New Roman" w:cs="Times New Roman"/>
        </w:rPr>
        <w:t xml:space="preserve">, D. J. (1985). Variability of subtidal current structure in a fjord estuary: Puget Sound, Washington. Journal of Geophysical Research: Oceans, 90(C6), 11949–11958. </w:t>
      </w:r>
      <w:hyperlink r:id="rId25" w:history="1">
        <w:r w:rsidRPr="009F224B">
          <w:rPr>
            <w:rStyle w:val="Hyperlink"/>
            <w:rFonts w:ascii="Times New Roman" w:hAnsi="Times New Roman" w:cs="Times New Roman"/>
          </w:rPr>
          <w:t>https://doi.org/10.1029/JC090iC06p11949</w:t>
        </w:r>
      </w:hyperlink>
      <w:r w:rsidRPr="009F224B">
        <w:rPr>
          <w:rFonts w:ascii="Times New Roman" w:hAnsi="Times New Roman" w:cs="Times New Roman"/>
        </w:rPr>
        <w:t xml:space="preserve">. </w:t>
      </w:r>
    </w:p>
    <w:p w14:paraId="7753F396" w14:textId="77777777" w:rsidR="001015D5" w:rsidRPr="009F224B" w:rsidRDefault="001015D5" w:rsidP="00570400">
      <w:pPr>
        <w:spacing w:line="276" w:lineRule="auto"/>
        <w:rPr>
          <w:rFonts w:ascii="Times New Roman" w:hAnsi="Times New Roman" w:cs="Times New Roman"/>
        </w:rPr>
      </w:pPr>
    </w:p>
    <w:p w14:paraId="038CADB4" w14:textId="0C280BA8" w:rsidR="00570400" w:rsidRPr="009F224B" w:rsidRDefault="00570400" w:rsidP="00570400">
      <w:pPr>
        <w:spacing w:line="276" w:lineRule="auto"/>
        <w:rPr>
          <w:rFonts w:ascii="Times New Roman" w:hAnsi="Times New Roman" w:cs="Times New Roman"/>
        </w:rPr>
      </w:pPr>
      <w:proofErr w:type="spellStart"/>
      <w:r w:rsidRPr="009F224B">
        <w:rPr>
          <w:rFonts w:ascii="Times New Roman" w:hAnsi="Times New Roman" w:cs="Times New Roman"/>
        </w:rPr>
        <w:t>Assendelft</w:t>
      </w:r>
      <w:proofErr w:type="spellEnd"/>
      <w:r w:rsidRPr="009F224B">
        <w:rPr>
          <w:rFonts w:ascii="Times New Roman" w:hAnsi="Times New Roman" w:cs="Times New Roman"/>
        </w:rPr>
        <w:t xml:space="preserve">, R. S., &amp; van </w:t>
      </w:r>
      <w:proofErr w:type="spellStart"/>
      <w:r w:rsidRPr="009F224B">
        <w:rPr>
          <w:rFonts w:ascii="Times New Roman" w:hAnsi="Times New Roman" w:cs="Times New Roman"/>
        </w:rPr>
        <w:t>Meerveld</w:t>
      </w:r>
      <w:proofErr w:type="spellEnd"/>
      <w:r w:rsidRPr="009F224B">
        <w:rPr>
          <w:rFonts w:ascii="Times New Roman" w:hAnsi="Times New Roman" w:cs="Times New Roman"/>
        </w:rPr>
        <w:t>, H. J. I. (2019). A Low-Cost, Multi-Sensor System to Monitor Temporary Stream Dynamics in Mountainous Headwater Catchments. Sensors (Basel, Switzerland), 19(21), 4645–. https://doi.org/10.3390/s19214645</w:t>
      </w:r>
    </w:p>
    <w:p w14:paraId="3A9A8EDE" w14:textId="77777777" w:rsidR="00570400" w:rsidRDefault="00570400" w:rsidP="00930AAE">
      <w:pPr>
        <w:spacing w:line="276" w:lineRule="auto"/>
        <w:rPr>
          <w:rFonts w:ascii="Times New Roman" w:hAnsi="Times New Roman" w:cs="Times New Roman"/>
        </w:rPr>
      </w:pPr>
    </w:p>
    <w:p w14:paraId="77118826" w14:textId="65AC5F71" w:rsidR="009B723D" w:rsidRDefault="009B723D" w:rsidP="00930AAE">
      <w:pPr>
        <w:spacing w:line="276" w:lineRule="auto"/>
        <w:rPr>
          <w:rFonts w:ascii="Times New Roman" w:hAnsi="Times New Roman" w:cs="Times New Roman"/>
        </w:rPr>
      </w:pPr>
      <w:r w:rsidRPr="009B723D">
        <w:rPr>
          <w:rFonts w:ascii="Times New Roman" w:hAnsi="Times New Roman" w:cs="Times New Roman"/>
        </w:rPr>
        <w:t xml:space="preserve">Cox, R. A. (1963). The salinity problem. Progress in Oceanography, 1, 243–261. </w:t>
      </w:r>
      <w:hyperlink r:id="rId26" w:history="1">
        <w:r w:rsidRPr="00847EEA">
          <w:rPr>
            <w:rStyle w:val="Hyperlink"/>
            <w:rFonts w:ascii="Times New Roman" w:hAnsi="Times New Roman" w:cs="Times New Roman"/>
          </w:rPr>
          <w:t>https://doi.org/10.1016/0079-6611(63)90006-5</w:t>
        </w:r>
      </w:hyperlink>
      <w:r>
        <w:rPr>
          <w:rFonts w:ascii="Times New Roman" w:hAnsi="Times New Roman" w:cs="Times New Roman"/>
        </w:rPr>
        <w:t xml:space="preserve">. </w:t>
      </w:r>
    </w:p>
    <w:p w14:paraId="4CE06ED4" w14:textId="77777777" w:rsidR="009B723D" w:rsidRPr="009F224B" w:rsidRDefault="009B723D" w:rsidP="00930AAE">
      <w:pPr>
        <w:spacing w:line="276" w:lineRule="auto"/>
        <w:rPr>
          <w:rFonts w:ascii="Times New Roman" w:hAnsi="Times New Roman" w:cs="Times New Roman"/>
        </w:rPr>
      </w:pPr>
    </w:p>
    <w:p w14:paraId="221F0BE9" w14:textId="3EB09EC6" w:rsidR="00930AAE" w:rsidRPr="009F224B" w:rsidRDefault="00930AAE" w:rsidP="00930AAE">
      <w:pPr>
        <w:spacing w:line="276" w:lineRule="auto"/>
        <w:rPr>
          <w:rFonts w:ascii="Times New Roman" w:hAnsi="Times New Roman" w:cs="Times New Roman"/>
        </w:rPr>
      </w:pPr>
      <w:r w:rsidRPr="009F224B">
        <w:rPr>
          <w:rFonts w:ascii="Times New Roman" w:hAnsi="Times New Roman" w:cs="Times New Roman"/>
        </w:rPr>
        <w:t xml:space="preserve">Eriksen, C. C., Osse, T. J., Light, R. D., Wen, T., Lehman, T. W., Sabin, P. L., Ballard, J. W., &amp; Chiodi, A. M. (2001). </w:t>
      </w:r>
      <w:proofErr w:type="spellStart"/>
      <w:r w:rsidR="00BA4096">
        <w:rPr>
          <w:rFonts w:ascii="Times New Roman" w:hAnsi="Times New Roman" w:cs="Times New Roman"/>
        </w:rPr>
        <w:t>SeaGlider</w:t>
      </w:r>
      <w:proofErr w:type="spellEnd"/>
      <w:r w:rsidRPr="009F224B">
        <w:rPr>
          <w:rFonts w:ascii="Times New Roman" w:hAnsi="Times New Roman" w:cs="Times New Roman"/>
        </w:rPr>
        <w:t xml:space="preserve">: a long-range autonomous underwater vehicle for oceanographic research. IEEE Journal of Oceanic Engineering, 26(4), 424–436. </w:t>
      </w:r>
      <w:hyperlink r:id="rId27" w:history="1">
        <w:r w:rsidRPr="009F224B">
          <w:rPr>
            <w:rStyle w:val="Hyperlink"/>
            <w:rFonts w:ascii="Times New Roman" w:hAnsi="Times New Roman" w:cs="Times New Roman"/>
          </w:rPr>
          <w:t>https://doi.org/10.1109/48.972073</w:t>
        </w:r>
      </w:hyperlink>
      <w:r w:rsidRPr="009F224B">
        <w:rPr>
          <w:rFonts w:ascii="Times New Roman" w:hAnsi="Times New Roman" w:cs="Times New Roman"/>
        </w:rPr>
        <w:t xml:space="preserve">. </w:t>
      </w:r>
    </w:p>
    <w:p w14:paraId="0C71A0AC" w14:textId="77777777" w:rsidR="00930AAE" w:rsidRPr="009F224B" w:rsidRDefault="00930AAE" w:rsidP="00930AAE">
      <w:pPr>
        <w:spacing w:line="276" w:lineRule="auto"/>
        <w:rPr>
          <w:rFonts w:ascii="Times New Roman" w:hAnsi="Times New Roman" w:cs="Times New Roman"/>
        </w:rPr>
      </w:pPr>
    </w:p>
    <w:p w14:paraId="5169DE7B" w14:textId="48311BCD" w:rsidR="00F95AFC" w:rsidRPr="009F224B" w:rsidRDefault="00930AAE" w:rsidP="00930AAE">
      <w:pPr>
        <w:spacing w:line="276" w:lineRule="auto"/>
        <w:rPr>
          <w:rFonts w:ascii="Times New Roman" w:hAnsi="Times New Roman" w:cs="Times New Roman"/>
        </w:rPr>
      </w:pPr>
      <w:proofErr w:type="spellStart"/>
      <w:r w:rsidRPr="009F224B">
        <w:rPr>
          <w:rFonts w:ascii="Times New Roman" w:hAnsi="Times New Roman" w:cs="Times New Roman"/>
        </w:rPr>
        <w:t>Frajka</w:t>
      </w:r>
      <w:proofErr w:type="spellEnd"/>
      <w:r w:rsidRPr="009F224B">
        <w:rPr>
          <w:rFonts w:ascii="Times New Roman" w:hAnsi="Times New Roman" w:cs="Times New Roman"/>
        </w:rPr>
        <w:t xml:space="preserve">-Williams, E., Eriksen, C. C., Rhines, P. B., &amp; Harcourt, R. R. (2011). Determining Vertical Water Velocities from </w:t>
      </w:r>
      <w:proofErr w:type="spellStart"/>
      <w:r w:rsidR="00BA4096">
        <w:rPr>
          <w:rFonts w:ascii="Times New Roman" w:hAnsi="Times New Roman" w:cs="Times New Roman"/>
        </w:rPr>
        <w:t>SeaGlider</w:t>
      </w:r>
      <w:proofErr w:type="spellEnd"/>
      <w:r w:rsidRPr="009F224B">
        <w:rPr>
          <w:rFonts w:ascii="Times New Roman" w:hAnsi="Times New Roman" w:cs="Times New Roman"/>
        </w:rPr>
        <w:t xml:space="preserve">. Journal of Atmospheric and Oceanic Technology, 28(12), 1641–1656. </w:t>
      </w:r>
      <w:hyperlink r:id="rId28" w:history="1">
        <w:r w:rsidRPr="009F224B">
          <w:rPr>
            <w:rStyle w:val="Hyperlink"/>
            <w:rFonts w:ascii="Times New Roman" w:hAnsi="Times New Roman" w:cs="Times New Roman"/>
          </w:rPr>
          <w:t>https://doi.org/10.1175/2011JTECHO830.1</w:t>
        </w:r>
      </w:hyperlink>
      <w:r w:rsidRPr="009F224B">
        <w:rPr>
          <w:rFonts w:ascii="Times New Roman" w:hAnsi="Times New Roman" w:cs="Times New Roman"/>
        </w:rPr>
        <w:t xml:space="preserve">. </w:t>
      </w:r>
    </w:p>
    <w:p w14:paraId="644127FB" w14:textId="77777777" w:rsidR="002E1E3E" w:rsidRDefault="002E1E3E" w:rsidP="002E1E3E">
      <w:pPr>
        <w:spacing w:line="276" w:lineRule="auto"/>
        <w:rPr>
          <w:rFonts w:ascii="Times New Roman" w:hAnsi="Times New Roman" w:cs="Times New Roman"/>
        </w:rPr>
      </w:pPr>
    </w:p>
    <w:p w14:paraId="134ECF54" w14:textId="77777777" w:rsidR="000901F0" w:rsidRDefault="000901F0" w:rsidP="000901F0">
      <w:pPr>
        <w:spacing w:line="276" w:lineRule="auto"/>
        <w:rPr>
          <w:rFonts w:ascii="Times New Roman" w:hAnsi="Times New Roman" w:cs="Times New Roman"/>
        </w:rPr>
      </w:pPr>
      <w:r w:rsidRPr="00CA510D">
        <w:rPr>
          <w:rFonts w:ascii="Times New Roman" w:hAnsi="Times New Roman" w:cs="Times New Roman"/>
        </w:rPr>
        <w:t xml:space="preserve">Feistel, R. (2003). A new extended Gibbs thermodynamic potential of seawater. Progress in Oceanography, 58(1), 43–114. </w:t>
      </w:r>
      <w:hyperlink r:id="rId29" w:history="1">
        <w:r w:rsidRPr="004B4DD0">
          <w:rPr>
            <w:rStyle w:val="Hyperlink"/>
            <w:rFonts w:ascii="Times New Roman" w:hAnsi="Times New Roman" w:cs="Times New Roman"/>
          </w:rPr>
          <w:t>https://doi.org/10.1016/S0079-6611(03)00088-0</w:t>
        </w:r>
      </w:hyperlink>
      <w:r>
        <w:rPr>
          <w:rFonts w:ascii="Times New Roman" w:hAnsi="Times New Roman" w:cs="Times New Roman"/>
        </w:rPr>
        <w:t xml:space="preserve">. </w:t>
      </w:r>
    </w:p>
    <w:p w14:paraId="03086648" w14:textId="683C8DAA" w:rsidR="000901F0" w:rsidRPr="009F224B" w:rsidRDefault="000901F0" w:rsidP="002E1E3E">
      <w:pPr>
        <w:spacing w:line="276" w:lineRule="auto"/>
        <w:rPr>
          <w:rFonts w:ascii="Times New Roman" w:hAnsi="Times New Roman" w:cs="Times New Roman"/>
        </w:rPr>
      </w:pPr>
    </w:p>
    <w:p w14:paraId="0CEB94D8" w14:textId="77777777" w:rsidR="00F85106" w:rsidRPr="009F224B" w:rsidRDefault="00F85106" w:rsidP="00F85106">
      <w:pPr>
        <w:spacing w:line="276" w:lineRule="auto"/>
        <w:rPr>
          <w:rFonts w:ascii="Times New Roman" w:hAnsi="Times New Roman" w:cs="Times New Roman"/>
        </w:rPr>
      </w:pPr>
      <w:r w:rsidRPr="009F224B">
        <w:rPr>
          <w:rFonts w:ascii="Times New Roman" w:hAnsi="Times New Roman" w:cs="Times New Roman"/>
        </w:rPr>
        <w:t xml:space="preserve">Freescale Semiconductor, Inc. (1995). M68300 Family MC68332 User’s Manual. </w:t>
      </w:r>
      <w:hyperlink r:id="rId30" w:history="1">
        <w:r w:rsidRPr="009F224B">
          <w:rPr>
            <w:rStyle w:val="Hyperlink"/>
            <w:rFonts w:ascii="Times New Roman" w:hAnsi="Times New Roman" w:cs="Times New Roman"/>
          </w:rPr>
          <w:t>https://docs.rs-online.com/b7af/0900766b806a28f4.pdf</w:t>
        </w:r>
      </w:hyperlink>
      <w:r w:rsidRPr="009F224B">
        <w:rPr>
          <w:rFonts w:ascii="Times New Roman" w:hAnsi="Times New Roman" w:cs="Times New Roman"/>
        </w:rPr>
        <w:t xml:space="preserve">. </w:t>
      </w:r>
    </w:p>
    <w:p w14:paraId="3C1B2A6F" w14:textId="77777777" w:rsidR="00F85106" w:rsidRPr="009F224B" w:rsidRDefault="00F85106" w:rsidP="002E1E3E">
      <w:pPr>
        <w:spacing w:line="276" w:lineRule="auto"/>
        <w:rPr>
          <w:rFonts w:ascii="Times New Roman" w:hAnsi="Times New Roman" w:cs="Times New Roman"/>
        </w:rPr>
      </w:pPr>
    </w:p>
    <w:p w14:paraId="4562D14D" w14:textId="62E2D28A" w:rsidR="002E1E3E" w:rsidRPr="009F224B" w:rsidRDefault="002E1E3E" w:rsidP="002E1E3E">
      <w:pPr>
        <w:spacing w:line="276" w:lineRule="auto"/>
        <w:rPr>
          <w:rFonts w:ascii="Times New Roman" w:hAnsi="Times New Roman" w:cs="Times New Roman"/>
        </w:rPr>
      </w:pPr>
      <w:r w:rsidRPr="009F224B">
        <w:rPr>
          <w:rFonts w:ascii="Times New Roman" w:hAnsi="Times New Roman" w:cs="Times New Roman"/>
        </w:rPr>
        <w:t xml:space="preserve">Gould, J., Roemmich, D., </w:t>
      </w:r>
      <w:proofErr w:type="spellStart"/>
      <w:r w:rsidRPr="009F224B">
        <w:rPr>
          <w:rFonts w:ascii="Times New Roman" w:hAnsi="Times New Roman" w:cs="Times New Roman"/>
        </w:rPr>
        <w:t>Wijffels</w:t>
      </w:r>
      <w:proofErr w:type="spellEnd"/>
      <w:r w:rsidRPr="009F224B">
        <w:rPr>
          <w:rFonts w:ascii="Times New Roman" w:hAnsi="Times New Roman" w:cs="Times New Roman"/>
        </w:rPr>
        <w:t xml:space="preserve">, S., Freeland, H., </w:t>
      </w:r>
      <w:proofErr w:type="spellStart"/>
      <w:r w:rsidRPr="009F224B">
        <w:rPr>
          <w:rFonts w:ascii="Times New Roman" w:hAnsi="Times New Roman" w:cs="Times New Roman"/>
        </w:rPr>
        <w:t>Ignaszewsky</w:t>
      </w:r>
      <w:proofErr w:type="spellEnd"/>
      <w:r w:rsidRPr="009F224B">
        <w:rPr>
          <w:rFonts w:ascii="Times New Roman" w:hAnsi="Times New Roman" w:cs="Times New Roman"/>
        </w:rPr>
        <w:t xml:space="preserve">, M., Jianping, X., Pouliquen, S., </w:t>
      </w:r>
      <w:proofErr w:type="spellStart"/>
      <w:r w:rsidRPr="009F224B">
        <w:rPr>
          <w:rFonts w:ascii="Times New Roman" w:hAnsi="Times New Roman" w:cs="Times New Roman"/>
        </w:rPr>
        <w:t>Desaubies</w:t>
      </w:r>
      <w:proofErr w:type="spellEnd"/>
      <w:r w:rsidRPr="009F224B">
        <w:rPr>
          <w:rFonts w:ascii="Times New Roman" w:hAnsi="Times New Roman" w:cs="Times New Roman"/>
        </w:rPr>
        <w:t xml:space="preserve">, Y., Send, U., Radhakrishnan, K., Takeuchi, K., Kim, K., </w:t>
      </w:r>
      <w:proofErr w:type="spellStart"/>
      <w:r w:rsidRPr="009F224B">
        <w:rPr>
          <w:rFonts w:ascii="Times New Roman" w:hAnsi="Times New Roman" w:cs="Times New Roman"/>
        </w:rPr>
        <w:t>Danchenkov</w:t>
      </w:r>
      <w:proofErr w:type="spellEnd"/>
      <w:r w:rsidRPr="009F224B">
        <w:rPr>
          <w:rFonts w:ascii="Times New Roman" w:hAnsi="Times New Roman" w:cs="Times New Roman"/>
        </w:rPr>
        <w:t xml:space="preserve">, M., Sutton, P., King, B., Owens, B., &amp; Riser, S. (2004). Argo profiling floats bring new era of in situ ocean observations. In Eos (Washington, D.C.) (Gould, J., et al. (2004), Argo profiling floats bring new era of in situ ocean observations, Eos Trans. AGU, 85(19), 185-191, doi:10.1029/2004EO190002., Vol. 85, Issue 19, pp. 185–191). Blackwell Publishing Ltd. </w:t>
      </w:r>
      <w:hyperlink r:id="rId31" w:history="1">
        <w:r w:rsidRPr="009F224B">
          <w:rPr>
            <w:rStyle w:val="Hyperlink"/>
            <w:rFonts w:ascii="Times New Roman" w:hAnsi="Times New Roman" w:cs="Times New Roman"/>
          </w:rPr>
          <w:t>https://doi.org/10.1029/2004EO190002</w:t>
        </w:r>
      </w:hyperlink>
      <w:r w:rsidRPr="009F224B">
        <w:rPr>
          <w:rFonts w:ascii="Times New Roman" w:hAnsi="Times New Roman" w:cs="Times New Roman"/>
        </w:rPr>
        <w:t xml:space="preserve">. </w:t>
      </w:r>
    </w:p>
    <w:p w14:paraId="770C104D" w14:textId="77777777" w:rsidR="00E65567" w:rsidRPr="009F224B" w:rsidRDefault="00E65567" w:rsidP="00E65567">
      <w:pPr>
        <w:spacing w:line="276" w:lineRule="auto"/>
        <w:rPr>
          <w:rFonts w:ascii="Times New Roman" w:hAnsi="Times New Roman" w:cs="Times New Roman"/>
        </w:rPr>
      </w:pPr>
    </w:p>
    <w:p w14:paraId="3718B720" w14:textId="2AE7C8EB" w:rsidR="00E65567" w:rsidRPr="009F224B" w:rsidRDefault="00E65567" w:rsidP="00E65567">
      <w:pPr>
        <w:spacing w:line="276" w:lineRule="auto"/>
        <w:rPr>
          <w:rFonts w:ascii="Times New Roman" w:hAnsi="Times New Roman" w:cs="Times New Roman"/>
        </w:rPr>
      </w:pPr>
      <w:r w:rsidRPr="009F224B">
        <w:rPr>
          <w:rFonts w:ascii="Times New Roman" w:hAnsi="Times New Roman" w:cs="Times New Roman"/>
        </w:rPr>
        <w:t>Harrison, T. (2021). Buoyancy Controlled Float Swarms for Distributed Sensing in Coastal Waterways. ProQuest Dissertations Publishing.</w:t>
      </w:r>
    </w:p>
    <w:p w14:paraId="08E76BD3" w14:textId="77777777" w:rsidR="00C00AFD" w:rsidRPr="009F224B" w:rsidRDefault="00C00AFD" w:rsidP="00C00AFD">
      <w:pPr>
        <w:spacing w:line="276" w:lineRule="auto"/>
        <w:rPr>
          <w:rFonts w:ascii="Times New Roman" w:hAnsi="Times New Roman" w:cs="Times New Roman"/>
        </w:rPr>
      </w:pPr>
    </w:p>
    <w:p w14:paraId="0E1B8CA6" w14:textId="1BF225FA" w:rsidR="00C00AFD" w:rsidRPr="009F224B" w:rsidRDefault="00C00AFD" w:rsidP="00C00AFD">
      <w:pPr>
        <w:spacing w:line="276" w:lineRule="auto"/>
        <w:rPr>
          <w:rFonts w:ascii="Times New Roman" w:hAnsi="Times New Roman" w:cs="Times New Roman"/>
        </w:rPr>
      </w:pPr>
      <w:r w:rsidRPr="009F224B">
        <w:rPr>
          <w:rFonts w:ascii="Times New Roman" w:hAnsi="Times New Roman" w:cs="Times New Roman"/>
        </w:rPr>
        <w:t xml:space="preserve">Lauer, J. W., Klinger, P., O’Shea, S., &amp; Lee, S.-Y. (2023). Development and validation of an open-source four-pole electrical conductivity, temperature, depth sensor for in situ water quality monitoring in an estuary. Environmental Monitoring and Assessment, 195(1), 221–221. </w:t>
      </w:r>
      <w:hyperlink r:id="rId32" w:history="1">
        <w:r w:rsidRPr="009F224B">
          <w:rPr>
            <w:rStyle w:val="Hyperlink"/>
            <w:rFonts w:ascii="Times New Roman" w:hAnsi="Times New Roman" w:cs="Times New Roman"/>
          </w:rPr>
          <w:t>https://doi.org/10.1007/s10661-022-10493-y</w:t>
        </w:r>
      </w:hyperlink>
      <w:r w:rsidRPr="009F224B">
        <w:rPr>
          <w:rFonts w:ascii="Times New Roman" w:hAnsi="Times New Roman" w:cs="Times New Roman"/>
        </w:rPr>
        <w:t xml:space="preserve">. </w:t>
      </w:r>
    </w:p>
    <w:p w14:paraId="0F002568" w14:textId="77777777" w:rsidR="00C00AFD" w:rsidRPr="009F224B" w:rsidRDefault="00C00AFD" w:rsidP="00C00AFD">
      <w:pPr>
        <w:spacing w:line="276" w:lineRule="auto"/>
        <w:rPr>
          <w:rFonts w:ascii="Times New Roman" w:hAnsi="Times New Roman" w:cs="Times New Roman"/>
        </w:rPr>
      </w:pPr>
    </w:p>
    <w:p w14:paraId="218B1460" w14:textId="7B783EF0" w:rsidR="00C00AFD" w:rsidRPr="009F224B" w:rsidRDefault="00C00AFD" w:rsidP="00C00AFD">
      <w:pPr>
        <w:spacing w:line="276" w:lineRule="auto"/>
        <w:rPr>
          <w:rFonts w:ascii="Times New Roman" w:hAnsi="Times New Roman" w:cs="Times New Roman"/>
        </w:rPr>
      </w:pPr>
      <w:r w:rsidRPr="009F224B">
        <w:rPr>
          <w:rFonts w:ascii="Times New Roman" w:hAnsi="Times New Roman" w:cs="Times New Roman"/>
        </w:rPr>
        <w:t xml:space="preserve">Lyman, T. P., Elsmore, K., Gaylord, B., Byrnes, J. E. K., &amp; Miller, L. P. (2020). Open Wave Height Logger: An </w:t>
      </w:r>
      <w:proofErr w:type="gramStart"/>
      <w:r w:rsidRPr="009F224B">
        <w:rPr>
          <w:rFonts w:ascii="Times New Roman" w:hAnsi="Times New Roman" w:cs="Times New Roman"/>
        </w:rPr>
        <w:t>open source</w:t>
      </w:r>
      <w:proofErr w:type="gramEnd"/>
      <w:r w:rsidRPr="009F224B">
        <w:rPr>
          <w:rFonts w:ascii="Times New Roman" w:hAnsi="Times New Roman" w:cs="Times New Roman"/>
        </w:rPr>
        <w:t xml:space="preserve"> pressure sensor data logger for wave measurement. Limnology and Oceanography, Methods, 18(7), 335–345. </w:t>
      </w:r>
      <w:hyperlink r:id="rId33" w:history="1">
        <w:r w:rsidRPr="009F224B">
          <w:rPr>
            <w:rStyle w:val="Hyperlink"/>
            <w:rFonts w:ascii="Times New Roman" w:hAnsi="Times New Roman" w:cs="Times New Roman"/>
          </w:rPr>
          <w:t>https://doi.org/10.1002/lom3.10370</w:t>
        </w:r>
      </w:hyperlink>
      <w:r w:rsidRPr="009F224B">
        <w:rPr>
          <w:rFonts w:ascii="Times New Roman" w:hAnsi="Times New Roman" w:cs="Times New Roman"/>
        </w:rPr>
        <w:t xml:space="preserve">. </w:t>
      </w:r>
    </w:p>
    <w:p w14:paraId="6EAC1CE1" w14:textId="77777777" w:rsidR="00C16AB5" w:rsidRPr="00C16AB5" w:rsidRDefault="00C16AB5" w:rsidP="00C16AB5">
      <w:pPr>
        <w:spacing w:line="276" w:lineRule="auto"/>
        <w:rPr>
          <w:rFonts w:ascii="Times New Roman" w:hAnsi="Times New Roman" w:cs="Times New Roman"/>
        </w:rPr>
      </w:pPr>
    </w:p>
    <w:p w14:paraId="43599962" w14:textId="3D93D67C" w:rsidR="00C16AB5" w:rsidRDefault="00C16AB5" w:rsidP="00C16AB5">
      <w:pPr>
        <w:spacing w:line="276" w:lineRule="auto"/>
        <w:rPr>
          <w:rFonts w:ascii="Times New Roman" w:hAnsi="Times New Roman" w:cs="Times New Roman"/>
        </w:rPr>
      </w:pPr>
      <w:r w:rsidRPr="00C16AB5">
        <w:rPr>
          <w:rFonts w:ascii="Times New Roman" w:hAnsi="Times New Roman" w:cs="Times New Roman"/>
        </w:rPr>
        <w:t xml:space="preserve">McDougall, T. J., Jackett, D. R., </w:t>
      </w:r>
      <w:proofErr w:type="spellStart"/>
      <w:r w:rsidRPr="00C16AB5">
        <w:rPr>
          <w:rFonts w:ascii="Times New Roman" w:hAnsi="Times New Roman" w:cs="Times New Roman"/>
        </w:rPr>
        <w:t>Millero</w:t>
      </w:r>
      <w:proofErr w:type="spellEnd"/>
      <w:r w:rsidRPr="00C16AB5">
        <w:rPr>
          <w:rFonts w:ascii="Times New Roman" w:hAnsi="Times New Roman" w:cs="Times New Roman"/>
        </w:rPr>
        <w:t xml:space="preserve">, F. J., Pawlowicz, R., &amp; Barker, P. M. (2012). A global algorithm for estimating Absolute Salinity. Ocean Science, 8(6), 1123–1134. </w:t>
      </w:r>
      <w:hyperlink r:id="rId34" w:history="1">
        <w:r w:rsidRPr="004B4DD0">
          <w:rPr>
            <w:rStyle w:val="Hyperlink"/>
            <w:rFonts w:ascii="Times New Roman" w:hAnsi="Times New Roman" w:cs="Times New Roman"/>
          </w:rPr>
          <w:t>https://doi.org/10.5194/os-8-1123-2012</w:t>
        </w:r>
      </w:hyperlink>
      <w:r>
        <w:rPr>
          <w:rFonts w:ascii="Times New Roman" w:hAnsi="Times New Roman" w:cs="Times New Roman"/>
        </w:rPr>
        <w:t xml:space="preserve">. </w:t>
      </w:r>
    </w:p>
    <w:p w14:paraId="4DF2F90F" w14:textId="77777777" w:rsidR="00C16AB5" w:rsidRPr="009F224B" w:rsidRDefault="00C16AB5" w:rsidP="00C00AFD">
      <w:pPr>
        <w:spacing w:line="276" w:lineRule="auto"/>
        <w:rPr>
          <w:rFonts w:ascii="Times New Roman" w:hAnsi="Times New Roman" w:cs="Times New Roman"/>
        </w:rPr>
      </w:pPr>
    </w:p>
    <w:p w14:paraId="397814EB" w14:textId="083ECFDA" w:rsidR="00F85106" w:rsidRPr="009F224B" w:rsidRDefault="00F85106" w:rsidP="00C00AFD">
      <w:pPr>
        <w:spacing w:line="276" w:lineRule="auto"/>
        <w:rPr>
          <w:rFonts w:ascii="Times New Roman" w:hAnsi="Times New Roman" w:cs="Times New Roman"/>
        </w:rPr>
      </w:pPr>
      <w:r w:rsidRPr="009F224B">
        <w:rPr>
          <w:rFonts w:ascii="Times New Roman" w:hAnsi="Times New Roman" w:cs="Times New Roman"/>
        </w:rPr>
        <w:t>Ovall</w:t>
      </w:r>
      <w:r w:rsidR="00B4160A" w:rsidRPr="009F224B">
        <w:rPr>
          <w:rFonts w:ascii="Times New Roman" w:hAnsi="Times New Roman" w:cs="Times New Roman"/>
        </w:rPr>
        <w:t>, B</w:t>
      </w:r>
      <w:r w:rsidRPr="009F224B">
        <w:rPr>
          <w:rFonts w:ascii="Times New Roman" w:hAnsi="Times New Roman" w:cs="Times New Roman"/>
        </w:rPr>
        <w:t>. (201</w:t>
      </w:r>
      <w:r w:rsidR="00B4160A" w:rsidRPr="009F224B">
        <w:rPr>
          <w:rFonts w:ascii="Times New Roman" w:hAnsi="Times New Roman" w:cs="Times New Roman"/>
        </w:rPr>
        <w:t>9</w:t>
      </w:r>
      <w:r w:rsidRPr="009F224B">
        <w:rPr>
          <w:rFonts w:ascii="Times New Roman" w:hAnsi="Times New Roman" w:cs="Times New Roman"/>
        </w:rPr>
        <w:t xml:space="preserve">). </w:t>
      </w:r>
      <w:r w:rsidR="00B4160A" w:rsidRPr="009F224B">
        <w:rPr>
          <w:rFonts w:ascii="Times New Roman" w:hAnsi="Times New Roman" w:cs="Times New Roman"/>
        </w:rPr>
        <w:t xml:space="preserve">Density structure in the outflow region of </w:t>
      </w:r>
      <w:proofErr w:type="spellStart"/>
      <w:r w:rsidR="00B4160A" w:rsidRPr="009F224B">
        <w:rPr>
          <w:rFonts w:ascii="Times New Roman" w:hAnsi="Times New Roman" w:cs="Times New Roman"/>
        </w:rPr>
        <w:t>Colvos</w:t>
      </w:r>
      <w:proofErr w:type="spellEnd"/>
      <w:r w:rsidR="00B4160A" w:rsidRPr="009F224B">
        <w:rPr>
          <w:rFonts w:ascii="Times New Roman" w:hAnsi="Times New Roman" w:cs="Times New Roman"/>
        </w:rPr>
        <w:t xml:space="preserve"> Passage: Observational analysis and model comparison </w:t>
      </w:r>
      <w:r w:rsidRPr="009F224B">
        <w:rPr>
          <w:rFonts w:ascii="Times New Roman" w:hAnsi="Times New Roman" w:cs="Times New Roman"/>
        </w:rPr>
        <w:t>[</w:t>
      </w:r>
      <w:proofErr w:type="gramStart"/>
      <w:r w:rsidRPr="009F224B">
        <w:rPr>
          <w:rFonts w:ascii="Times New Roman" w:hAnsi="Times New Roman" w:cs="Times New Roman"/>
        </w:rPr>
        <w:t>Bachelor's</w:t>
      </w:r>
      <w:proofErr w:type="gramEnd"/>
      <w:r w:rsidRPr="009F224B">
        <w:rPr>
          <w:rFonts w:ascii="Times New Roman" w:hAnsi="Times New Roman" w:cs="Times New Roman"/>
        </w:rPr>
        <w:t xml:space="preserve"> thesis, </w:t>
      </w:r>
      <w:r w:rsidR="00B4160A" w:rsidRPr="009F224B">
        <w:rPr>
          <w:rFonts w:ascii="Times New Roman" w:hAnsi="Times New Roman" w:cs="Times New Roman"/>
        </w:rPr>
        <w:t>University of Washington</w:t>
      </w:r>
      <w:r w:rsidRPr="009F224B">
        <w:rPr>
          <w:rFonts w:ascii="Times New Roman" w:hAnsi="Times New Roman" w:cs="Times New Roman"/>
        </w:rPr>
        <w:t xml:space="preserve">]. </w:t>
      </w:r>
      <w:proofErr w:type="spellStart"/>
      <w:r w:rsidR="00B4160A" w:rsidRPr="009F224B">
        <w:rPr>
          <w:rFonts w:ascii="Times New Roman" w:hAnsi="Times New Roman" w:cs="Times New Roman"/>
        </w:rPr>
        <w:t>ResearchWorks</w:t>
      </w:r>
      <w:proofErr w:type="spellEnd"/>
      <w:r w:rsidR="00B4160A" w:rsidRPr="009F224B">
        <w:rPr>
          <w:rFonts w:ascii="Times New Roman" w:hAnsi="Times New Roman" w:cs="Times New Roman"/>
        </w:rPr>
        <w:t xml:space="preserve"> Archive</w:t>
      </w:r>
      <w:r w:rsidRPr="009F224B">
        <w:rPr>
          <w:rFonts w:ascii="Times New Roman" w:hAnsi="Times New Roman" w:cs="Times New Roman"/>
        </w:rPr>
        <w:t>.</w:t>
      </w:r>
      <w:r w:rsidR="00B4160A" w:rsidRPr="009F224B">
        <w:rPr>
          <w:rFonts w:ascii="Times New Roman" w:hAnsi="Times New Roman" w:cs="Times New Roman"/>
        </w:rPr>
        <w:t xml:space="preserve"> </w:t>
      </w:r>
      <w:hyperlink r:id="rId35" w:history="1">
        <w:r w:rsidR="00B4160A" w:rsidRPr="009F224B">
          <w:rPr>
            <w:rStyle w:val="Hyperlink"/>
            <w:rFonts w:ascii="Times New Roman" w:hAnsi="Times New Roman" w:cs="Times New Roman"/>
          </w:rPr>
          <w:t>https://digital.lib.washington.edu/researchworks/bitstream/handle/1773/45629/ovallbridgetm_3724551_56873316_Ovall-1.SeniorThesis.FinalDraft.pdf?sequence=1&amp;isAllowed=y</w:t>
        </w:r>
      </w:hyperlink>
      <w:r w:rsidR="00B4160A" w:rsidRPr="009F224B">
        <w:rPr>
          <w:rFonts w:ascii="Times New Roman" w:hAnsi="Times New Roman" w:cs="Times New Roman"/>
        </w:rPr>
        <w:t xml:space="preserve">. </w:t>
      </w:r>
    </w:p>
    <w:p w14:paraId="594794BB" w14:textId="77777777" w:rsidR="00E47492" w:rsidRPr="009F224B" w:rsidRDefault="00E47492" w:rsidP="00C00AFD">
      <w:pPr>
        <w:spacing w:line="276" w:lineRule="auto"/>
        <w:rPr>
          <w:rFonts w:ascii="Times New Roman" w:hAnsi="Times New Roman" w:cs="Times New Roman"/>
        </w:rPr>
      </w:pPr>
    </w:p>
    <w:p w14:paraId="056E1633" w14:textId="60CDC89D" w:rsidR="009F224B" w:rsidRPr="009F224B" w:rsidRDefault="009F224B" w:rsidP="00C00AFD">
      <w:pPr>
        <w:spacing w:line="276" w:lineRule="auto"/>
        <w:rPr>
          <w:rFonts w:ascii="Times New Roman" w:hAnsi="Times New Roman" w:cs="Times New Roman"/>
        </w:rPr>
      </w:pPr>
      <w:r w:rsidRPr="009F224B">
        <w:rPr>
          <w:rFonts w:ascii="Times New Roman" w:hAnsi="Times New Roman" w:cs="Times New Roman"/>
        </w:rPr>
        <w:t xml:space="preserve">Seim, H. E., &amp; Gregg, M. C. (1997). The importance of aspiration and channel curvature in producing strong vertical mixing over a sill. Journal of Geophysical Research: Oceans, 102(C2), 3451–3472. </w:t>
      </w:r>
      <w:hyperlink r:id="rId36" w:history="1">
        <w:r w:rsidRPr="009F224B">
          <w:rPr>
            <w:rStyle w:val="Hyperlink"/>
            <w:rFonts w:ascii="Times New Roman" w:hAnsi="Times New Roman" w:cs="Times New Roman"/>
          </w:rPr>
          <w:t>https://doi.org/10.1029/96JC03415</w:t>
        </w:r>
      </w:hyperlink>
    </w:p>
    <w:p w14:paraId="1C169680" w14:textId="77777777" w:rsidR="009F224B" w:rsidRDefault="009F224B" w:rsidP="00C00AFD">
      <w:pPr>
        <w:spacing w:line="276" w:lineRule="auto"/>
        <w:rPr>
          <w:rFonts w:ascii="Times New Roman" w:hAnsi="Times New Roman" w:cs="Times New Roman"/>
        </w:rPr>
      </w:pPr>
    </w:p>
    <w:p w14:paraId="664F1C45" w14:textId="5509405B" w:rsidR="0064174A" w:rsidRDefault="0064174A" w:rsidP="00C00AFD">
      <w:pPr>
        <w:spacing w:line="276" w:lineRule="auto"/>
        <w:rPr>
          <w:rFonts w:ascii="Times New Roman" w:hAnsi="Times New Roman" w:cs="Times New Roman"/>
        </w:rPr>
      </w:pPr>
      <w:r w:rsidRPr="00741F4B">
        <w:rPr>
          <w:rFonts w:ascii="Times New Roman" w:hAnsi="Times New Roman" w:cs="Times New Roman"/>
        </w:rPr>
        <w:t xml:space="preserve">Woody, C., Shih, E., Miller, J., Royer, T., Atkinson, L. P., &amp; Moody, R. S. (2000). Measurements of Salinity in the Coastal Ocean: A Review of Requirements and Technologies. Marine Technology Society Journal, 34(2), 26–33. </w:t>
      </w:r>
      <w:hyperlink r:id="rId37" w:history="1">
        <w:r w:rsidRPr="00847EEA">
          <w:rPr>
            <w:rStyle w:val="Hyperlink"/>
            <w:rFonts w:ascii="Times New Roman" w:hAnsi="Times New Roman" w:cs="Times New Roman"/>
          </w:rPr>
          <w:t>https://doi.org/10.4031/MTSJ.34.2.4</w:t>
        </w:r>
      </w:hyperlink>
      <w:r>
        <w:rPr>
          <w:rFonts w:ascii="Times New Roman" w:hAnsi="Times New Roman" w:cs="Times New Roman"/>
        </w:rPr>
        <w:t xml:space="preserve">. </w:t>
      </w:r>
    </w:p>
    <w:p w14:paraId="616FF211" w14:textId="77777777" w:rsidR="0064174A" w:rsidRPr="009F224B" w:rsidRDefault="0064174A" w:rsidP="00C00AFD">
      <w:pPr>
        <w:spacing w:line="276" w:lineRule="auto"/>
        <w:rPr>
          <w:rFonts w:ascii="Times New Roman" w:hAnsi="Times New Roman" w:cs="Times New Roman"/>
        </w:rPr>
      </w:pPr>
    </w:p>
    <w:p w14:paraId="2C44B5E2" w14:textId="6B5AE213" w:rsidR="00E47492" w:rsidRPr="009F224B" w:rsidRDefault="00E47492" w:rsidP="00E47492">
      <w:pPr>
        <w:spacing w:line="276" w:lineRule="auto"/>
        <w:rPr>
          <w:rFonts w:ascii="Times New Roman" w:hAnsi="Times New Roman" w:cs="Times New Roman"/>
        </w:rPr>
      </w:pPr>
      <w:r w:rsidRPr="009F224B">
        <w:rPr>
          <w:rFonts w:ascii="Times New Roman" w:hAnsi="Times New Roman" w:cs="Times New Roman"/>
        </w:rPr>
        <w:t xml:space="preserve">Yang, B., </w:t>
      </w:r>
      <w:proofErr w:type="spellStart"/>
      <w:r w:rsidRPr="009F224B">
        <w:rPr>
          <w:rFonts w:ascii="Times New Roman" w:hAnsi="Times New Roman" w:cs="Times New Roman"/>
        </w:rPr>
        <w:t>Patsavas</w:t>
      </w:r>
      <w:proofErr w:type="spellEnd"/>
      <w:r w:rsidRPr="009F224B">
        <w:rPr>
          <w:rFonts w:ascii="Times New Roman" w:hAnsi="Times New Roman" w:cs="Times New Roman"/>
        </w:rPr>
        <w:t xml:space="preserve">, M. C., Byrne, R. H., &amp; Ma, J. (2014). Seawater pH measurements in the field: A DIY photometer with </w:t>
      </w:r>
      <w:proofErr w:type="gramStart"/>
      <w:r w:rsidRPr="009F224B">
        <w:rPr>
          <w:rFonts w:ascii="Times New Roman" w:hAnsi="Times New Roman" w:cs="Times New Roman"/>
        </w:rPr>
        <w:t>0.01 unit</w:t>
      </w:r>
      <w:proofErr w:type="gramEnd"/>
      <w:r w:rsidRPr="009F224B">
        <w:rPr>
          <w:rFonts w:ascii="Times New Roman" w:hAnsi="Times New Roman" w:cs="Times New Roman"/>
        </w:rPr>
        <w:t xml:space="preserve"> pH accuracy. Marine Chemistry, 160, 75–81. </w:t>
      </w:r>
      <w:hyperlink r:id="rId38" w:history="1">
        <w:r w:rsidRPr="009F224B">
          <w:rPr>
            <w:rStyle w:val="Hyperlink"/>
            <w:rFonts w:ascii="Times New Roman" w:hAnsi="Times New Roman" w:cs="Times New Roman"/>
          </w:rPr>
          <w:t>https://doi.org/10.1016/j.marchem.2014.01.005</w:t>
        </w:r>
      </w:hyperlink>
      <w:r w:rsidRPr="009F224B">
        <w:rPr>
          <w:rFonts w:ascii="Times New Roman" w:hAnsi="Times New Roman" w:cs="Times New Roman"/>
        </w:rPr>
        <w:t xml:space="preserve">. </w:t>
      </w:r>
    </w:p>
    <w:p w14:paraId="2272F69F" w14:textId="5BD5F104" w:rsidR="00F15AD5" w:rsidRPr="009F224B" w:rsidRDefault="00F15AD5" w:rsidP="00C80DD5">
      <w:pPr>
        <w:rPr>
          <w:rFonts w:ascii="Times New Roman" w:hAnsi="Times New Roman" w:cs="Times New Roman"/>
          <w:b/>
          <w:bCs/>
        </w:rPr>
      </w:pPr>
    </w:p>
    <w:sectPr w:rsidR="00F15AD5" w:rsidRPr="009F224B" w:rsidSect="00B4544A">
      <w:headerReference w:type="even" r:id="rId39"/>
      <w:headerReference w:type="default" r:id="rId40"/>
      <w:footerReference w:type="even" r:id="rId41"/>
      <w:footerReference w:type="default" r:id="rId42"/>
      <w:headerReference w:type="first" r:id="rId43"/>
      <w:pgSz w:w="12240" w:h="15840"/>
      <w:pgMar w:top="1440" w:right="1440" w:bottom="1440" w:left="1440" w:header="720" w:footer="72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aleb Flaim" w:date="2023-12-04T15:41:00Z" w:initials="CF">
    <w:p w14:paraId="621853CF" w14:textId="77777777" w:rsidR="00E1071A" w:rsidRDefault="00E1071A" w:rsidP="00E1071A">
      <w:r>
        <w:rPr>
          <w:rStyle w:val="CommentReference"/>
        </w:rPr>
        <w:annotationRef/>
      </w:r>
      <w:r>
        <w:rPr>
          <w:sz w:val="20"/>
          <w:szCs w:val="20"/>
        </w:rPr>
        <w:t>Comment from mark: if spatial and temporal variability are high, how near do the seaglider and float need to be for data validation?</w:t>
      </w:r>
    </w:p>
  </w:comment>
  <w:comment w:id="1" w:author="Caleb Flaim" w:date="2023-12-03T13:21:00Z" w:initials="CF">
    <w:p w14:paraId="45FF6111" w14:textId="58556D2A" w:rsidR="005C114B" w:rsidRDefault="00E408FF" w:rsidP="005C114B">
      <w:r>
        <w:rPr>
          <w:rStyle w:val="CommentReference"/>
        </w:rPr>
        <w:annotationRef/>
      </w:r>
      <w:r w:rsidR="005C114B">
        <w:rPr>
          <w:sz w:val="20"/>
          <w:szCs w:val="20"/>
        </w:rPr>
        <w:t xml:space="preserve">Mark wants a definition of neutral bouyancy, where should I do this? </w:t>
      </w:r>
    </w:p>
  </w:comment>
  <w:comment w:id="2" w:author="Sasha Seroy" w:date="2023-11-20T14:44:00Z" w:initials="SS">
    <w:p w14:paraId="537DC7B6" w14:textId="5EEF8907" w:rsidR="00E32127" w:rsidRDefault="00E32127" w:rsidP="00A75D1C">
      <w:pPr>
        <w:pStyle w:val="CommentText"/>
      </w:pPr>
      <w:r>
        <w:rPr>
          <w:rStyle w:val="CommentReference"/>
        </w:rPr>
        <w:annotationRef/>
      </w:r>
      <w:r>
        <w:t>Might be good to mention that flow occurs only one direction making it an ideal place to be able to predict the trajectory of the float and ensure it can be co-located with the Seaglider.</w:t>
      </w:r>
    </w:p>
  </w:comment>
  <w:comment w:id="3" w:author="Sasha Seroy" w:date="2023-11-20T14:49:00Z" w:initials="SS">
    <w:p w14:paraId="03456ACA" w14:textId="77777777" w:rsidR="00E32127" w:rsidRDefault="00E32127" w:rsidP="0028416D">
      <w:pPr>
        <w:pStyle w:val="CommentText"/>
      </w:pPr>
      <w:r>
        <w:rPr>
          <w:rStyle w:val="CommentReference"/>
        </w:rPr>
        <w:annotationRef/>
      </w:r>
      <w:r>
        <w:t>Labels here would be good too. You also have a very nice CAD drawing that might look better</w:t>
      </w:r>
    </w:p>
  </w:comment>
  <w:comment w:id="5" w:author="Sasha Seroy" w:date="2023-11-20T14:59:00Z" w:initials="SS">
    <w:p w14:paraId="1FE4F5B5" w14:textId="77777777" w:rsidR="00F06D0F" w:rsidRDefault="00F06D0F" w:rsidP="004E12F9">
      <w:pPr>
        <w:pStyle w:val="CommentText"/>
      </w:pPr>
      <w:r>
        <w:rPr>
          <w:rStyle w:val="CommentReference"/>
        </w:rPr>
        <w:annotationRef/>
      </w:r>
      <w:r>
        <w:t>This is technically a full tidal cycle - you get one high and one low per 12 hours but because we have semi diurnal tides the extremes are reached over 24 hours. Would be good to know from the science team if they are trying to hit the HH and LL or the intermediate tidal heights.</w:t>
      </w:r>
    </w:p>
  </w:comment>
  <w:comment w:id="6" w:author="Caleb Flaim" w:date="2023-12-06T00:47:00Z" w:initials="CF">
    <w:p w14:paraId="3B14464D" w14:textId="77777777" w:rsidR="00624506" w:rsidRDefault="00624506" w:rsidP="00624506">
      <w:r>
        <w:rPr>
          <w:rStyle w:val="CommentReference"/>
        </w:rPr>
        <w:annotationRef/>
      </w:r>
      <w:r>
        <w:rPr>
          <w:sz w:val="20"/>
          <w:szCs w:val="20"/>
        </w:rPr>
        <w:t>I’ve heard them say that they want to deploy in a 12 hr window, so I’m guessing it’s the intermediate tidal nights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1853CF" w15:done="1"/>
  <w15:commentEx w15:paraId="45FF6111" w15:done="1"/>
  <w15:commentEx w15:paraId="537DC7B6" w15:done="1"/>
  <w15:commentEx w15:paraId="03456ACA" w15:done="1"/>
  <w15:commentEx w15:paraId="1FE4F5B5" w15:done="0"/>
  <w15:commentEx w15:paraId="3B14464D" w15:paraIdParent="1FE4F5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7383DE3" w16cex:dateUtc="2023-12-04T23:41:00Z"/>
  <w16cex:commentExtensible w16cex:durableId="73D6DAF0" w16cex:dateUtc="2023-12-03T21:21:00Z"/>
  <w16cex:commentExtensible w16cex:durableId="3DC457E1" w16cex:dateUtc="2023-11-20T22:44:00Z"/>
  <w16cex:commentExtensible w16cex:durableId="398BF822" w16cex:dateUtc="2023-11-20T22:49:00Z"/>
  <w16cex:commentExtensible w16cex:durableId="3B8117EB" w16cex:dateUtc="2023-11-20T22:59:00Z"/>
  <w16cex:commentExtensible w16cex:durableId="5753594C" w16cex:dateUtc="2023-12-06T0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1853CF" w16cid:durableId="47383DE3"/>
  <w16cid:commentId w16cid:paraId="45FF6111" w16cid:durableId="73D6DAF0"/>
  <w16cid:commentId w16cid:paraId="537DC7B6" w16cid:durableId="3DC457E1"/>
  <w16cid:commentId w16cid:paraId="03456ACA" w16cid:durableId="398BF822"/>
  <w16cid:commentId w16cid:paraId="1FE4F5B5" w16cid:durableId="3B8117EB"/>
  <w16cid:commentId w16cid:paraId="3B14464D" w16cid:durableId="575359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16750" w14:textId="77777777" w:rsidR="00615C7E" w:rsidRDefault="00615C7E" w:rsidP="003751EE">
      <w:r>
        <w:separator/>
      </w:r>
    </w:p>
  </w:endnote>
  <w:endnote w:type="continuationSeparator" w:id="0">
    <w:p w14:paraId="2F720213" w14:textId="77777777" w:rsidR="00615C7E" w:rsidRDefault="00615C7E" w:rsidP="00375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4656846"/>
      <w:docPartObj>
        <w:docPartGallery w:val="Page Numbers (Bottom of Page)"/>
        <w:docPartUnique/>
      </w:docPartObj>
    </w:sdtPr>
    <w:sdtContent>
      <w:p w14:paraId="7566DFF7" w14:textId="6B6F2266"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8617" w14:textId="77777777" w:rsidR="003751EE" w:rsidRDefault="003751EE" w:rsidP="003751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3A7CB" w14:textId="1F89FF7F" w:rsidR="003751EE" w:rsidRDefault="003751EE" w:rsidP="00D60232">
    <w:pPr>
      <w:pStyle w:val="Footer"/>
      <w:framePr w:wrap="none" w:vAnchor="text" w:hAnchor="margin" w:xAlign="right" w:y="1"/>
      <w:rPr>
        <w:rStyle w:val="PageNumber"/>
      </w:rPr>
    </w:pPr>
  </w:p>
  <w:p w14:paraId="6ED42606" w14:textId="77777777" w:rsidR="003751EE" w:rsidRDefault="003751EE" w:rsidP="003751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14D92" w14:textId="77777777" w:rsidR="00615C7E" w:rsidRDefault="00615C7E" w:rsidP="003751EE">
      <w:r>
        <w:separator/>
      </w:r>
    </w:p>
  </w:footnote>
  <w:footnote w:type="continuationSeparator" w:id="0">
    <w:p w14:paraId="67ECE33C" w14:textId="77777777" w:rsidR="00615C7E" w:rsidRDefault="00615C7E" w:rsidP="003751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9026275"/>
      <w:docPartObj>
        <w:docPartGallery w:val="Page Numbers (Top of Page)"/>
        <w:docPartUnique/>
      </w:docPartObj>
    </w:sdtPr>
    <w:sdtContent>
      <w:p w14:paraId="2A7FC14D" w14:textId="3D638151"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A4633B" w14:textId="77777777" w:rsidR="00B4544A" w:rsidRDefault="00B4544A" w:rsidP="00B4544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2925162"/>
      <w:docPartObj>
        <w:docPartGallery w:val="Page Numbers (Top of Page)"/>
        <w:docPartUnique/>
      </w:docPartObj>
    </w:sdtPr>
    <w:sdtContent>
      <w:p w14:paraId="1F295C0B" w14:textId="2D1B7035"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734A7BF" w14:textId="5EC66CAA" w:rsidR="004D3640" w:rsidRPr="004D3640" w:rsidRDefault="004D3640" w:rsidP="00B4544A">
    <w:pPr>
      <w:pStyle w:val="Header"/>
      <w:ind w:right="360"/>
      <w:jc w:val="center"/>
      <w:rPr>
        <w:color w:val="000000" w:themeColor="text1"/>
      </w:rPr>
    </w:pPr>
    <w:proofErr w:type="spellStart"/>
    <w:r w:rsidRPr="004D3640">
      <w:rPr>
        <w:color w:val="000000" w:themeColor="text1"/>
      </w:rPr>
      <w:t>openFloat</w:t>
    </w:r>
    <w:proofErr w:type="spellEnd"/>
    <w:r w:rsidRPr="004D3640">
      <w:rPr>
        <w:color w:val="000000" w:themeColor="text1"/>
      </w:rPr>
      <w:t xml:space="preserve"> Proposal</w:t>
    </w:r>
  </w:p>
  <w:p w14:paraId="40EC1C53" w14:textId="61CF22AD" w:rsidR="004D3640" w:rsidRPr="00FF43E8" w:rsidRDefault="004D3640" w:rsidP="004D3640">
    <w:pPr>
      <w:pStyle w:val="Header"/>
      <w:jc w:val="center"/>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9500392"/>
      <w:docPartObj>
        <w:docPartGallery w:val="Page Numbers (Top of Page)"/>
        <w:docPartUnique/>
      </w:docPartObj>
    </w:sdtPr>
    <w:sdtContent>
      <w:p w14:paraId="6BEC196B" w14:textId="0AC3F020"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907F37" w14:textId="77777777" w:rsidR="00B4544A" w:rsidRDefault="00B4544A" w:rsidP="00B4544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A4356"/>
    <w:multiLevelType w:val="hybridMultilevel"/>
    <w:tmpl w:val="2BF01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BE7325"/>
    <w:multiLevelType w:val="hybridMultilevel"/>
    <w:tmpl w:val="4B1869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27172647">
    <w:abstractNumId w:val="0"/>
  </w:num>
  <w:num w:numId="2" w16cid:durableId="78704266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eb Flaim">
    <w15:presenceInfo w15:providerId="AD" w15:userId="S::cflaim@uw.edu::da355129-56ab-4dbb-817b-3b116ebd9f93"/>
  </w15:person>
  <w15:person w15:author="Sasha Seroy">
    <w15:presenceInfo w15:providerId="AD" w15:userId="S::sseroy@uw.edu::f8fe1129-c3f9-4032-9cdc-39666d8df3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43E"/>
    <w:rsid w:val="00004479"/>
    <w:rsid w:val="000171AE"/>
    <w:rsid w:val="00035D47"/>
    <w:rsid w:val="00043C40"/>
    <w:rsid w:val="00061CC7"/>
    <w:rsid w:val="000625DC"/>
    <w:rsid w:val="00075DBA"/>
    <w:rsid w:val="000901F0"/>
    <w:rsid w:val="00091E83"/>
    <w:rsid w:val="000C1C80"/>
    <w:rsid w:val="000C43D1"/>
    <w:rsid w:val="000C4991"/>
    <w:rsid w:val="000D5B00"/>
    <w:rsid w:val="001015D5"/>
    <w:rsid w:val="001060FA"/>
    <w:rsid w:val="00137881"/>
    <w:rsid w:val="00166AB0"/>
    <w:rsid w:val="001843E4"/>
    <w:rsid w:val="001A1B06"/>
    <w:rsid w:val="001A5CEA"/>
    <w:rsid w:val="001C4CDF"/>
    <w:rsid w:val="001C511B"/>
    <w:rsid w:val="001C6466"/>
    <w:rsid w:val="001D686F"/>
    <w:rsid w:val="001E25FB"/>
    <w:rsid w:val="001E6301"/>
    <w:rsid w:val="001F79C2"/>
    <w:rsid w:val="00203C1C"/>
    <w:rsid w:val="00206065"/>
    <w:rsid w:val="00211BCB"/>
    <w:rsid w:val="00213451"/>
    <w:rsid w:val="00217B1C"/>
    <w:rsid w:val="00222E45"/>
    <w:rsid w:val="00256E7B"/>
    <w:rsid w:val="00267BE8"/>
    <w:rsid w:val="00274617"/>
    <w:rsid w:val="00295D13"/>
    <w:rsid w:val="002A2C48"/>
    <w:rsid w:val="002B3268"/>
    <w:rsid w:val="002E1E3E"/>
    <w:rsid w:val="002E289E"/>
    <w:rsid w:val="002E45D2"/>
    <w:rsid w:val="002E5445"/>
    <w:rsid w:val="00316CA6"/>
    <w:rsid w:val="00323D63"/>
    <w:rsid w:val="00333F60"/>
    <w:rsid w:val="00337FBD"/>
    <w:rsid w:val="0034551B"/>
    <w:rsid w:val="003751EE"/>
    <w:rsid w:val="00391B7E"/>
    <w:rsid w:val="003E455C"/>
    <w:rsid w:val="003E7EB1"/>
    <w:rsid w:val="00405D45"/>
    <w:rsid w:val="004241F2"/>
    <w:rsid w:val="0046656C"/>
    <w:rsid w:val="00472C03"/>
    <w:rsid w:val="00485B1B"/>
    <w:rsid w:val="0049252A"/>
    <w:rsid w:val="004A0DC1"/>
    <w:rsid w:val="004B3825"/>
    <w:rsid w:val="004D3640"/>
    <w:rsid w:val="004F6D02"/>
    <w:rsid w:val="00506D4C"/>
    <w:rsid w:val="00561E03"/>
    <w:rsid w:val="00570400"/>
    <w:rsid w:val="005704DA"/>
    <w:rsid w:val="0057050E"/>
    <w:rsid w:val="005815C9"/>
    <w:rsid w:val="005B3F39"/>
    <w:rsid w:val="005C0603"/>
    <w:rsid w:val="005C114B"/>
    <w:rsid w:val="005C48CF"/>
    <w:rsid w:val="005C4E71"/>
    <w:rsid w:val="00615C7E"/>
    <w:rsid w:val="00624506"/>
    <w:rsid w:val="0064174A"/>
    <w:rsid w:val="006424F6"/>
    <w:rsid w:val="00644C7A"/>
    <w:rsid w:val="0065433F"/>
    <w:rsid w:val="00684B7C"/>
    <w:rsid w:val="006901B4"/>
    <w:rsid w:val="006C0AC1"/>
    <w:rsid w:val="006E05C1"/>
    <w:rsid w:val="006E1DCB"/>
    <w:rsid w:val="007264FC"/>
    <w:rsid w:val="007427B5"/>
    <w:rsid w:val="00743F87"/>
    <w:rsid w:val="007509E1"/>
    <w:rsid w:val="007664F2"/>
    <w:rsid w:val="00787963"/>
    <w:rsid w:val="008325CE"/>
    <w:rsid w:val="008A55BD"/>
    <w:rsid w:val="008B07CF"/>
    <w:rsid w:val="008B4DB1"/>
    <w:rsid w:val="008E18F9"/>
    <w:rsid w:val="008E64C9"/>
    <w:rsid w:val="008F2941"/>
    <w:rsid w:val="009010D3"/>
    <w:rsid w:val="00901B56"/>
    <w:rsid w:val="009024A3"/>
    <w:rsid w:val="009166D6"/>
    <w:rsid w:val="00930AAE"/>
    <w:rsid w:val="00934824"/>
    <w:rsid w:val="00952862"/>
    <w:rsid w:val="00952D45"/>
    <w:rsid w:val="009712EC"/>
    <w:rsid w:val="00974E63"/>
    <w:rsid w:val="00983735"/>
    <w:rsid w:val="009B723D"/>
    <w:rsid w:val="009F224B"/>
    <w:rsid w:val="00A01DDE"/>
    <w:rsid w:val="00A23C4A"/>
    <w:rsid w:val="00A3785D"/>
    <w:rsid w:val="00A41E7E"/>
    <w:rsid w:val="00A5773F"/>
    <w:rsid w:val="00A745F9"/>
    <w:rsid w:val="00A9547F"/>
    <w:rsid w:val="00AA1154"/>
    <w:rsid w:val="00AA1BD1"/>
    <w:rsid w:val="00AA4CEC"/>
    <w:rsid w:val="00AB79B3"/>
    <w:rsid w:val="00AC3A23"/>
    <w:rsid w:val="00AC65B3"/>
    <w:rsid w:val="00AD4B25"/>
    <w:rsid w:val="00B02921"/>
    <w:rsid w:val="00B4160A"/>
    <w:rsid w:val="00B4544A"/>
    <w:rsid w:val="00B90B85"/>
    <w:rsid w:val="00BA4096"/>
    <w:rsid w:val="00BC7C85"/>
    <w:rsid w:val="00BE1BE1"/>
    <w:rsid w:val="00BF49B9"/>
    <w:rsid w:val="00C00AFD"/>
    <w:rsid w:val="00C16AB5"/>
    <w:rsid w:val="00C74657"/>
    <w:rsid w:val="00C80DD5"/>
    <w:rsid w:val="00CD58BA"/>
    <w:rsid w:val="00CF1E5D"/>
    <w:rsid w:val="00D25C96"/>
    <w:rsid w:val="00D266E7"/>
    <w:rsid w:val="00D51398"/>
    <w:rsid w:val="00D601B4"/>
    <w:rsid w:val="00D757FE"/>
    <w:rsid w:val="00D807E2"/>
    <w:rsid w:val="00DB6FF4"/>
    <w:rsid w:val="00DC4B99"/>
    <w:rsid w:val="00DC50D1"/>
    <w:rsid w:val="00DC54F2"/>
    <w:rsid w:val="00DF1A53"/>
    <w:rsid w:val="00DF361E"/>
    <w:rsid w:val="00DF6A38"/>
    <w:rsid w:val="00E04324"/>
    <w:rsid w:val="00E1071A"/>
    <w:rsid w:val="00E15539"/>
    <w:rsid w:val="00E25804"/>
    <w:rsid w:val="00E27162"/>
    <w:rsid w:val="00E32127"/>
    <w:rsid w:val="00E408FF"/>
    <w:rsid w:val="00E47492"/>
    <w:rsid w:val="00E65567"/>
    <w:rsid w:val="00E72477"/>
    <w:rsid w:val="00E82246"/>
    <w:rsid w:val="00E822B1"/>
    <w:rsid w:val="00ED4EDC"/>
    <w:rsid w:val="00EE1251"/>
    <w:rsid w:val="00F02449"/>
    <w:rsid w:val="00F067B6"/>
    <w:rsid w:val="00F06D0F"/>
    <w:rsid w:val="00F147AB"/>
    <w:rsid w:val="00F15AD5"/>
    <w:rsid w:val="00F1643E"/>
    <w:rsid w:val="00F35956"/>
    <w:rsid w:val="00F36F77"/>
    <w:rsid w:val="00F47625"/>
    <w:rsid w:val="00F65F4B"/>
    <w:rsid w:val="00F66638"/>
    <w:rsid w:val="00F7291F"/>
    <w:rsid w:val="00F85106"/>
    <w:rsid w:val="00F95AFC"/>
    <w:rsid w:val="00F9630A"/>
    <w:rsid w:val="00FD07DF"/>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A58C2"/>
  <w15:chartTrackingRefBased/>
  <w15:docId w15:val="{317B1B39-6B37-C54F-B3B3-BEB56A77E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17B1C"/>
  </w:style>
  <w:style w:type="character" w:styleId="Hyperlink">
    <w:name w:val="Hyperlink"/>
    <w:basedOn w:val="DefaultParagraphFont"/>
    <w:uiPriority w:val="99"/>
    <w:unhideWhenUsed/>
    <w:rsid w:val="003751EE"/>
    <w:rPr>
      <w:color w:val="0563C1" w:themeColor="hyperlink"/>
      <w:u w:val="single"/>
    </w:rPr>
  </w:style>
  <w:style w:type="character" w:styleId="UnresolvedMention">
    <w:name w:val="Unresolved Mention"/>
    <w:basedOn w:val="DefaultParagraphFont"/>
    <w:uiPriority w:val="99"/>
    <w:semiHidden/>
    <w:unhideWhenUsed/>
    <w:rsid w:val="003751EE"/>
    <w:rPr>
      <w:color w:val="605E5C"/>
      <w:shd w:val="clear" w:color="auto" w:fill="E1DFDD"/>
    </w:rPr>
  </w:style>
  <w:style w:type="paragraph" w:styleId="Footer">
    <w:name w:val="footer"/>
    <w:basedOn w:val="Normal"/>
    <w:link w:val="FooterChar"/>
    <w:uiPriority w:val="99"/>
    <w:unhideWhenUsed/>
    <w:rsid w:val="003751EE"/>
    <w:pPr>
      <w:tabs>
        <w:tab w:val="center" w:pos="4680"/>
        <w:tab w:val="right" w:pos="9360"/>
      </w:tabs>
    </w:pPr>
  </w:style>
  <w:style w:type="character" w:customStyle="1" w:styleId="FooterChar">
    <w:name w:val="Footer Char"/>
    <w:basedOn w:val="DefaultParagraphFont"/>
    <w:link w:val="Footer"/>
    <w:uiPriority w:val="99"/>
    <w:rsid w:val="003751EE"/>
  </w:style>
  <w:style w:type="character" w:styleId="PageNumber">
    <w:name w:val="page number"/>
    <w:basedOn w:val="DefaultParagraphFont"/>
    <w:uiPriority w:val="99"/>
    <w:semiHidden/>
    <w:unhideWhenUsed/>
    <w:rsid w:val="003751EE"/>
  </w:style>
  <w:style w:type="table" w:styleId="TableGrid">
    <w:name w:val="Table Grid"/>
    <w:basedOn w:val="TableNormal"/>
    <w:uiPriority w:val="39"/>
    <w:rsid w:val="00F95A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7625"/>
    <w:rPr>
      <w:color w:val="954F72" w:themeColor="followedHyperlink"/>
      <w:u w:val="single"/>
    </w:rPr>
  </w:style>
  <w:style w:type="paragraph" w:styleId="Header">
    <w:name w:val="header"/>
    <w:basedOn w:val="Normal"/>
    <w:link w:val="HeaderChar"/>
    <w:uiPriority w:val="99"/>
    <w:unhideWhenUsed/>
    <w:rsid w:val="00FF43E8"/>
    <w:pPr>
      <w:tabs>
        <w:tab w:val="center" w:pos="4680"/>
        <w:tab w:val="right" w:pos="9360"/>
      </w:tabs>
    </w:pPr>
  </w:style>
  <w:style w:type="character" w:customStyle="1" w:styleId="HeaderChar">
    <w:name w:val="Header Char"/>
    <w:basedOn w:val="DefaultParagraphFont"/>
    <w:link w:val="Header"/>
    <w:uiPriority w:val="99"/>
    <w:rsid w:val="00FF43E8"/>
  </w:style>
  <w:style w:type="paragraph" w:styleId="ListParagraph">
    <w:name w:val="List Paragraph"/>
    <w:basedOn w:val="Normal"/>
    <w:uiPriority w:val="34"/>
    <w:qFormat/>
    <w:rsid w:val="00DC4B99"/>
    <w:pPr>
      <w:ind w:left="720"/>
      <w:contextualSpacing/>
    </w:pPr>
  </w:style>
  <w:style w:type="character" w:styleId="PlaceholderText">
    <w:name w:val="Placeholder Text"/>
    <w:basedOn w:val="DefaultParagraphFont"/>
    <w:uiPriority w:val="99"/>
    <w:semiHidden/>
    <w:rsid w:val="008325CE"/>
    <w:rPr>
      <w:color w:val="666666"/>
    </w:rPr>
  </w:style>
  <w:style w:type="paragraph" w:styleId="Caption">
    <w:name w:val="caption"/>
    <w:basedOn w:val="Normal"/>
    <w:next w:val="Normal"/>
    <w:uiPriority w:val="35"/>
    <w:unhideWhenUsed/>
    <w:qFormat/>
    <w:rsid w:val="006C0AC1"/>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AA1BD1"/>
    <w:rPr>
      <w:sz w:val="16"/>
      <w:szCs w:val="16"/>
    </w:rPr>
  </w:style>
  <w:style w:type="paragraph" w:styleId="CommentText">
    <w:name w:val="annotation text"/>
    <w:basedOn w:val="Normal"/>
    <w:link w:val="CommentTextChar"/>
    <w:uiPriority w:val="99"/>
    <w:unhideWhenUsed/>
    <w:rsid w:val="00AA1BD1"/>
    <w:rPr>
      <w:sz w:val="20"/>
      <w:szCs w:val="20"/>
    </w:rPr>
  </w:style>
  <w:style w:type="character" w:customStyle="1" w:styleId="CommentTextChar">
    <w:name w:val="Comment Text Char"/>
    <w:basedOn w:val="DefaultParagraphFont"/>
    <w:link w:val="CommentText"/>
    <w:uiPriority w:val="99"/>
    <w:rsid w:val="00AA1BD1"/>
    <w:rPr>
      <w:sz w:val="20"/>
      <w:szCs w:val="20"/>
    </w:rPr>
  </w:style>
  <w:style w:type="paragraph" w:styleId="CommentSubject">
    <w:name w:val="annotation subject"/>
    <w:basedOn w:val="CommentText"/>
    <w:next w:val="CommentText"/>
    <w:link w:val="CommentSubjectChar"/>
    <w:uiPriority w:val="99"/>
    <w:semiHidden/>
    <w:unhideWhenUsed/>
    <w:rsid w:val="00AA1BD1"/>
    <w:rPr>
      <w:b/>
      <w:bCs/>
    </w:rPr>
  </w:style>
  <w:style w:type="character" w:customStyle="1" w:styleId="CommentSubjectChar">
    <w:name w:val="Comment Subject Char"/>
    <w:basedOn w:val="CommentTextChar"/>
    <w:link w:val="CommentSubject"/>
    <w:uiPriority w:val="99"/>
    <w:semiHidden/>
    <w:rsid w:val="00AA1BD1"/>
    <w:rPr>
      <w:b/>
      <w:bCs/>
      <w:sz w:val="20"/>
      <w:szCs w:val="20"/>
    </w:rPr>
  </w:style>
  <w:style w:type="paragraph" w:styleId="Revision">
    <w:name w:val="Revision"/>
    <w:hidden/>
    <w:uiPriority w:val="99"/>
    <w:semiHidden/>
    <w:rsid w:val="00AA1B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591155">
      <w:bodyDiv w:val="1"/>
      <w:marLeft w:val="0"/>
      <w:marRight w:val="0"/>
      <w:marTop w:val="0"/>
      <w:marBottom w:val="0"/>
      <w:divBdr>
        <w:top w:val="none" w:sz="0" w:space="0" w:color="auto"/>
        <w:left w:val="none" w:sz="0" w:space="0" w:color="auto"/>
        <w:bottom w:val="none" w:sz="0" w:space="0" w:color="auto"/>
        <w:right w:val="none" w:sz="0" w:space="0" w:color="auto"/>
      </w:divBdr>
    </w:div>
    <w:div w:id="459105481">
      <w:bodyDiv w:val="1"/>
      <w:marLeft w:val="0"/>
      <w:marRight w:val="0"/>
      <w:marTop w:val="0"/>
      <w:marBottom w:val="0"/>
      <w:divBdr>
        <w:top w:val="none" w:sz="0" w:space="0" w:color="auto"/>
        <w:left w:val="none" w:sz="0" w:space="0" w:color="auto"/>
        <w:bottom w:val="none" w:sz="0" w:space="0" w:color="auto"/>
        <w:right w:val="none" w:sz="0" w:space="0" w:color="auto"/>
      </w:divBdr>
    </w:div>
    <w:div w:id="615020558">
      <w:bodyDiv w:val="1"/>
      <w:marLeft w:val="0"/>
      <w:marRight w:val="0"/>
      <w:marTop w:val="0"/>
      <w:marBottom w:val="0"/>
      <w:divBdr>
        <w:top w:val="none" w:sz="0" w:space="0" w:color="auto"/>
        <w:left w:val="none" w:sz="0" w:space="0" w:color="auto"/>
        <w:bottom w:val="none" w:sz="0" w:space="0" w:color="auto"/>
        <w:right w:val="none" w:sz="0" w:space="0" w:color="auto"/>
      </w:divBdr>
    </w:div>
    <w:div w:id="1202089320">
      <w:bodyDiv w:val="1"/>
      <w:marLeft w:val="0"/>
      <w:marRight w:val="0"/>
      <w:marTop w:val="0"/>
      <w:marBottom w:val="0"/>
      <w:divBdr>
        <w:top w:val="none" w:sz="0" w:space="0" w:color="auto"/>
        <w:left w:val="none" w:sz="0" w:space="0" w:color="auto"/>
        <w:bottom w:val="none" w:sz="0" w:space="0" w:color="auto"/>
        <w:right w:val="none" w:sz="0" w:space="0" w:color="auto"/>
      </w:divBdr>
    </w:div>
    <w:div w:id="1509052213">
      <w:bodyDiv w:val="1"/>
      <w:marLeft w:val="0"/>
      <w:marRight w:val="0"/>
      <w:marTop w:val="0"/>
      <w:marBottom w:val="0"/>
      <w:divBdr>
        <w:top w:val="none" w:sz="0" w:space="0" w:color="auto"/>
        <w:left w:val="none" w:sz="0" w:space="0" w:color="auto"/>
        <w:bottom w:val="none" w:sz="0" w:space="0" w:color="auto"/>
        <w:right w:val="none" w:sz="0" w:space="0" w:color="auto"/>
      </w:divBdr>
    </w:div>
    <w:div w:id="1513183474">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410448">
      <w:bodyDiv w:val="1"/>
      <w:marLeft w:val="0"/>
      <w:marRight w:val="0"/>
      <w:marTop w:val="0"/>
      <w:marBottom w:val="0"/>
      <w:divBdr>
        <w:top w:val="none" w:sz="0" w:space="0" w:color="auto"/>
        <w:left w:val="none" w:sz="0" w:space="0" w:color="auto"/>
        <w:bottom w:val="none" w:sz="0" w:space="0" w:color="auto"/>
        <w:right w:val="none" w:sz="0" w:space="0" w:color="auto"/>
      </w:divBdr>
    </w:div>
    <w:div w:id="1666860532">
      <w:bodyDiv w:val="1"/>
      <w:marLeft w:val="0"/>
      <w:marRight w:val="0"/>
      <w:marTop w:val="0"/>
      <w:marBottom w:val="0"/>
      <w:divBdr>
        <w:top w:val="none" w:sz="0" w:space="0" w:color="auto"/>
        <w:left w:val="none" w:sz="0" w:space="0" w:color="auto"/>
        <w:bottom w:val="none" w:sz="0" w:space="0" w:color="auto"/>
        <w:right w:val="none" w:sz="0" w:space="0" w:color="auto"/>
      </w:divBdr>
    </w:div>
    <w:div w:id="175839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github.com/cflaim1123/openFloat" TargetMode="External"/><Relationship Id="rId26" Type="http://schemas.openxmlformats.org/officeDocument/2006/relationships/hyperlink" Target="https://doi.org/10.1016/0079-6611(63)90006-5" TargetMode="External"/><Relationship Id="rId39" Type="http://schemas.openxmlformats.org/officeDocument/2006/relationships/header" Target="header1.xml"/><Relationship Id="rId21" Type="http://schemas.openxmlformats.org/officeDocument/2006/relationships/hyperlink" Target="https://www.teos-10.org/pubs/gsw/html/gsw_contents.html" TargetMode="External"/><Relationship Id="rId34" Type="http://schemas.openxmlformats.org/officeDocument/2006/relationships/hyperlink" Target="https://doi.org/10.5194/os-8-1123-2012"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doi.org/10.1016/S0079-6611(03)00088-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cdn-learn.adafruit.com/downloads/pdf/adafruit-esp32-feather-v2.pdf" TargetMode="External"/><Relationship Id="rId32" Type="http://schemas.openxmlformats.org/officeDocument/2006/relationships/hyperlink" Target="https://doi.org/10.1007/s10661-022-10493-y" TargetMode="External"/><Relationship Id="rId37" Type="http://schemas.openxmlformats.org/officeDocument/2006/relationships/hyperlink" Target="https://doi.org/10.4031/MTSJ.34.2.4" TargetMode="External"/><Relationship Id="rId40" Type="http://schemas.openxmlformats.org/officeDocument/2006/relationships/header" Target="header2.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thub.com/cflaim1123/openFloat/blob/main/proposal/budget/openFloatBudget.pdf" TargetMode="External"/><Relationship Id="rId28" Type="http://schemas.openxmlformats.org/officeDocument/2006/relationships/hyperlink" Target="https://doi.org/10.1175/2011JTECHO830.1" TargetMode="External"/><Relationship Id="rId36" Type="http://schemas.openxmlformats.org/officeDocument/2006/relationships/hyperlink" Target="https://doi.org/10.1029/96JC03415" TargetMode="Externa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hyperlink" Target="https://doi.org/10.1029/2004EO190002"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hyperlink" Target="https://github.com/cflaim1123/openFloat/blob/main/proposal/timelines/flaimThesisTimelineFull.pdf" TargetMode="External"/><Relationship Id="rId27" Type="http://schemas.openxmlformats.org/officeDocument/2006/relationships/hyperlink" Target="https://doi.org/10.1109/48.972073" TargetMode="External"/><Relationship Id="rId30" Type="http://schemas.openxmlformats.org/officeDocument/2006/relationships/hyperlink" Target="https://docs.rs-online.com/b7af/0900766b806a28f4.pdf" TargetMode="External"/><Relationship Id="rId35" Type="http://schemas.openxmlformats.org/officeDocument/2006/relationships/hyperlink" Target="https://digital.lib.washington.edu/researchworks/bitstream/handle/1773/45629/ovallbridgetm_3724551_56873316_Ovall-1.SeniorThesis.FinalDraft.pdf?sequence=1&amp;isAllowed=y" TargetMode="External"/><Relationship Id="rId43" Type="http://schemas.openxmlformats.org/officeDocument/2006/relationships/header" Target="header3.xml"/><Relationship Id="rId8" Type="http://schemas.openxmlformats.org/officeDocument/2006/relationships/hyperlink" Target="mailto:cflaim@uw.edu"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learn.adafruit.com/adafruit-esp32-feather-v2/overview" TargetMode="External"/><Relationship Id="rId25" Type="http://schemas.openxmlformats.org/officeDocument/2006/relationships/hyperlink" Target="https://doi.org/10.1029/JC090iC06p11949" TargetMode="External"/><Relationship Id="rId33" Type="http://schemas.openxmlformats.org/officeDocument/2006/relationships/hyperlink" Target="https://doi.org/10.1002/lom3.10370" TargetMode="External"/><Relationship Id="rId38" Type="http://schemas.openxmlformats.org/officeDocument/2006/relationships/hyperlink" Target="https://doi.org/10.1016/j.marchem.2014.01.005" TargetMode="External"/><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468B1-AACF-AE4D-A74F-3AF88F86D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20</Pages>
  <Words>4377</Words>
  <Characters>24953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Flaim</dc:creator>
  <cp:keywords/>
  <dc:description/>
  <cp:lastModifiedBy>Caleb Flaim</cp:lastModifiedBy>
  <cp:revision>14</cp:revision>
  <cp:lastPrinted>2023-11-17T09:52:00Z</cp:lastPrinted>
  <dcterms:created xsi:type="dcterms:W3CDTF">2023-11-20T18:54:00Z</dcterms:created>
  <dcterms:modified xsi:type="dcterms:W3CDTF">2023-12-06T11:05:00Z</dcterms:modified>
</cp:coreProperties>
</file>