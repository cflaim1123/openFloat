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AD4E5" w14:textId="77777777" w:rsidR="0046656C" w:rsidRPr="00BC7C85" w:rsidRDefault="0046656C" w:rsidP="0046656C">
      <w:pPr>
        <w:spacing w:line="480" w:lineRule="auto"/>
        <w:jc w:val="center"/>
        <w:rPr>
          <w:rFonts w:ascii="Times New Roman" w:eastAsia="Times New Roman" w:hAnsi="Times New Roman" w:cs="Times New Roman"/>
          <w:sz w:val="32"/>
          <w:szCs w:val="32"/>
        </w:rPr>
      </w:pPr>
    </w:p>
    <w:p w14:paraId="26EBB818" w14:textId="77777777" w:rsidR="0046656C" w:rsidRPr="00BC7C85" w:rsidRDefault="0046656C" w:rsidP="0046656C">
      <w:pPr>
        <w:spacing w:line="480" w:lineRule="auto"/>
        <w:jc w:val="center"/>
        <w:rPr>
          <w:rFonts w:ascii="Times New Roman" w:eastAsia="Times New Roman" w:hAnsi="Times New Roman" w:cs="Times New Roman"/>
          <w:sz w:val="32"/>
          <w:szCs w:val="32"/>
        </w:rPr>
      </w:pPr>
    </w:p>
    <w:p w14:paraId="0DE45A08" w14:textId="2FE1549B" w:rsidR="0046656C" w:rsidRPr="00BC7C85" w:rsidRDefault="0046656C" w:rsidP="0046656C">
      <w:pPr>
        <w:spacing w:line="480" w:lineRule="auto"/>
        <w:jc w:val="center"/>
        <w:rPr>
          <w:rFonts w:ascii="Times New Roman" w:eastAsia="Times New Roman" w:hAnsi="Times New Roman" w:cs="Times New Roman"/>
          <w:sz w:val="32"/>
          <w:szCs w:val="32"/>
        </w:rPr>
      </w:pPr>
    </w:p>
    <w:p w14:paraId="41591B81" w14:textId="1C837EBB" w:rsidR="00F1643E" w:rsidRPr="00BC7C85" w:rsidRDefault="003751EE" w:rsidP="0046656C">
      <w:pPr>
        <w:spacing w:line="480" w:lineRule="auto"/>
        <w:jc w:val="center"/>
        <w:rPr>
          <w:rFonts w:ascii="Times New Roman" w:eastAsia="Times New Roman" w:hAnsi="Times New Roman" w:cs="Times New Roman"/>
        </w:rPr>
      </w:pPr>
      <w:r w:rsidRPr="00BC7C85">
        <w:rPr>
          <w:rFonts w:ascii="Times New Roman" w:eastAsia="Times New Roman" w:hAnsi="Times New Roman" w:cs="Times New Roman"/>
        </w:rPr>
        <w:t xml:space="preserve">Project proposal for </w:t>
      </w:r>
      <w:r w:rsidR="001A1B06" w:rsidRPr="00BC7C85">
        <w:rPr>
          <w:rFonts w:ascii="Times New Roman" w:eastAsia="Times New Roman" w:hAnsi="Times New Roman" w:cs="Times New Roman"/>
        </w:rPr>
        <w:t xml:space="preserve">the development and validation of </w:t>
      </w:r>
      <w:r w:rsidRPr="00BC7C85">
        <w:rPr>
          <w:rFonts w:ascii="Times New Roman" w:eastAsia="Times New Roman" w:hAnsi="Times New Roman" w:cs="Times New Roman"/>
        </w:rPr>
        <w:t>a DIY profiling float</w:t>
      </w:r>
      <w:r w:rsidR="0046656C" w:rsidRPr="00BC7C85">
        <w:rPr>
          <w:rFonts w:ascii="Times New Roman" w:eastAsia="Times New Roman" w:hAnsi="Times New Roman" w:cs="Times New Roman"/>
        </w:rPr>
        <w:t xml:space="preserve"> </w:t>
      </w:r>
      <w:r w:rsidR="00A745F9" w:rsidRPr="00BC7C85">
        <w:rPr>
          <w:rFonts w:ascii="Times New Roman" w:eastAsia="Times New Roman" w:hAnsi="Times New Roman" w:cs="Times New Roman"/>
        </w:rPr>
        <w:t>for salinity estimation</w:t>
      </w:r>
      <w:r w:rsidR="00570400">
        <w:rPr>
          <w:rFonts w:ascii="Times New Roman" w:eastAsia="Times New Roman" w:hAnsi="Times New Roman" w:cs="Times New Roman"/>
        </w:rPr>
        <w:t xml:space="preserve"> </w:t>
      </w:r>
      <w:r w:rsidR="0046656C" w:rsidRPr="00BC7C85">
        <w:rPr>
          <w:rFonts w:ascii="Times New Roman" w:eastAsia="Times New Roman" w:hAnsi="Times New Roman" w:cs="Times New Roman"/>
        </w:rPr>
        <w:t>– draft 1</w:t>
      </w:r>
    </w:p>
    <w:p w14:paraId="3BF6BC50" w14:textId="77777777" w:rsidR="003751EE" w:rsidRPr="00BC7C85" w:rsidRDefault="003751EE" w:rsidP="00217B1C">
      <w:pPr>
        <w:spacing w:line="480" w:lineRule="auto"/>
        <w:rPr>
          <w:rFonts w:ascii="Times New Roman" w:eastAsia="Times New Roman" w:hAnsi="Times New Roman" w:cs="Times New Roman"/>
        </w:rPr>
      </w:pPr>
    </w:p>
    <w:p w14:paraId="50033B16" w14:textId="47D4652E" w:rsidR="003751EE" w:rsidRPr="00BC7C85" w:rsidRDefault="003751EE" w:rsidP="0046656C">
      <w:pPr>
        <w:spacing w:line="480" w:lineRule="auto"/>
        <w:jc w:val="center"/>
        <w:rPr>
          <w:rFonts w:ascii="Times New Roman" w:eastAsia="Times New Roman" w:hAnsi="Times New Roman" w:cs="Times New Roman"/>
          <w:vertAlign w:val="superscript"/>
        </w:rPr>
      </w:pPr>
      <w:r w:rsidRPr="00BC7C85">
        <w:rPr>
          <w:rFonts w:ascii="Times New Roman" w:eastAsia="Times New Roman" w:hAnsi="Times New Roman" w:cs="Times New Roman"/>
        </w:rPr>
        <w:t>Caleb Flaim</w:t>
      </w:r>
      <w:r w:rsidRPr="00BC7C85">
        <w:rPr>
          <w:rFonts w:ascii="Times New Roman" w:eastAsia="Times New Roman" w:hAnsi="Times New Roman" w:cs="Times New Roman"/>
          <w:vertAlign w:val="superscript"/>
        </w:rPr>
        <w:t>1</w:t>
      </w:r>
    </w:p>
    <w:p w14:paraId="0D986CB3" w14:textId="2F7C4BE0" w:rsidR="0046656C" w:rsidRPr="00BC7C85" w:rsidRDefault="00000000" w:rsidP="0046656C">
      <w:pPr>
        <w:spacing w:line="480" w:lineRule="auto"/>
        <w:jc w:val="center"/>
        <w:rPr>
          <w:rFonts w:ascii="Times New Roman" w:eastAsia="Times New Roman" w:hAnsi="Times New Roman" w:cs="Times New Roman"/>
        </w:rPr>
      </w:pPr>
      <w:hyperlink r:id="rId7" w:history="1">
        <w:r w:rsidR="0046656C" w:rsidRPr="00BC7C85">
          <w:rPr>
            <w:rStyle w:val="Hyperlink"/>
            <w:rFonts w:ascii="Times New Roman" w:eastAsia="Times New Roman" w:hAnsi="Times New Roman" w:cs="Times New Roman"/>
          </w:rPr>
          <w:t>cflaim@uw.edu</w:t>
        </w:r>
      </w:hyperlink>
    </w:p>
    <w:p w14:paraId="26FE9D60" w14:textId="6D3B9BF8" w:rsidR="003751EE" w:rsidRPr="00BC7C85" w:rsidRDefault="003751EE" w:rsidP="0046656C">
      <w:pPr>
        <w:spacing w:line="480" w:lineRule="auto"/>
        <w:jc w:val="center"/>
        <w:rPr>
          <w:rFonts w:ascii="Times New Roman" w:eastAsia="Times New Roman" w:hAnsi="Times New Roman" w:cs="Times New Roman"/>
        </w:rPr>
      </w:pPr>
      <w:r w:rsidRPr="00BC7C85">
        <w:rPr>
          <w:rFonts w:ascii="Times New Roman" w:eastAsia="Times New Roman" w:hAnsi="Times New Roman" w:cs="Times New Roman"/>
          <w:vertAlign w:val="superscript"/>
        </w:rPr>
        <w:t>1</w:t>
      </w:r>
      <w:r w:rsidRPr="00BC7C85">
        <w:rPr>
          <w:rFonts w:ascii="Times New Roman" w:eastAsia="Times New Roman" w:hAnsi="Times New Roman" w:cs="Times New Roman"/>
        </w:rPr>
        <w:t xml:space="preserve">University of Washington, School of Oceanography </w:t>
      </w:r>
    </w:p>
    <w:p w14:paraId="10E83250" w14:textId="77777777" w:rsidR="003751EE" w:rsidRPr="00BC7C85" w:rsidRDefault="003751EE" w:rsidP="0046656C">
      <w:pPr>
        <w:spacing w:line="480" w:lineRule="auto"/>
        <w:jc w:val="center"/>
        <w:rPr>
          <w:rFonts w:ascii="Times New Roman" w:eastAsia="Times New Roman" w:hAnsi="Times New Roman" w:cs="Times New Roman"/>
        </w:rPr>
      </w:pPr>
    </w:p>
    <w:p w14:paraId="059826EC" w14:textId="18971615" w:rsidR="003751EE" w:rsidRPr="00BC7C85" w:rsidRDefault="003751EE" w:rsidP="0046656C">
      <w:pPr>
        <w:spacing w:line="480" w:lineRule="auto"/>
        <w:jc w:val="center"/>
        <w:rPr>
          <w:rFonts w:ascii="Times New Roman" w:eastAsia="Times New Roman" w:hAnsi="Times New Roman" w:cs="Times New Roman"/>
        </w:rPr>
      </w:pPr>
      <w:r w:rsidRPr="00BC7C85">
        <w:rPr>
          <w:rFonts w:ascii="Times New Roman" w:eastAsia="Times New Roman" w:hAnsi="Times New Roman" w:cs="Times New Roman"/>
        </w:rPr>
        <w:t>30 October 2023</w:t>
      </w:r>
    </w:p>
    <w:p w14:paraId="6A9FE418" w14:textId="77777777" w:rsidR="0046656C" w:rsidRPr="00BC7C85" w:rsidRDefault="0046656C" w:rsidP="0046656C">
      <w:pPr>
        <w:spacing w:line="480" w:lineRule="auto"/>
        <w:jc w:val="center"/>
        <w:rPr>
          <w:rFonts w:ascii="Times New Roman" w:eastAsia="Times New Roman" w:hAnsi="Times New Roman" w:cs="Times New Roman"/>
        </w:rPr>
      </w:pPr>
    </w:p>
    <w:p w14:paraId="4BFCE223" w14:textId="77777777" w:rsidR="0046656C" w:rsidRPr="00BC7C85" w:rsidRDefault="0046656C" w:rsidP="0046656C">
      <w:pPr>
        <w:spacing w:line="480" w:lineRule="auto"/>
        <w:jc w:val="center"/>
        <w:rPr>
          <w:rFonts w:ascii="Times New Roman" w:eastAsia="Times New Roman" w:hAnsi="Times New Roman" w:cs="Times New Roman"/>
        </w:rPr>
      </w:pPr>
    </w:p>
    <w:p w14:paraId="16F1563A" w14:textId="77777777" w:rsidR="0046656C" w:rsidRPr="00BC7C85" w:rsidRDefault="0046656C" w:rsidP="0046656C">
      <w:pPr>
        <w:spacing w:line="480" w:lineRule="auto"/>
        <w:jc w:val="center"/>
        <w:rPr>
          <w:rFonts w:ascii="Times New Roman" w:eastAsia="Times New Roman" w:hAnsi="Times New Roman" w:cs="Times New Roman"/>
        </w:rPr>
      </w:pPr>
    </w:p>
    <w:p w14:paraId="59EC55B4" w14:textId="77777777" w:rsidR="0046656C" w:rsidRPr="00BC7C85" w:rsidRDefault="0046656C" w:rsidP="0046656C">
      <w:pPr>
        <w:spacing w:line="480" w:lineRule="auto"/>
        <w:jc w:val="center"/>
        <w:rPr>
          <w:rFonts w:ascii="Times New Roman" w:eastAsia="Times New Roman" w:hAnsi="Times New Roman" w:cs="Times New Roman"/>
        </w:rPr>
      </w:pPr>
    </w:p>
    <w:p w14:paraId="7DF5FB7D" w14:textId="77777777" w:rsidR="00FF43E8" w:rsidRDefault="0046656C">
      <w:pPr>
        <w:rPr>
          <w:rFonts w:ascii="Times New Roman" w:eastAsia="Times New Roman" w:hAnsi="Times New Roman" w:cs="Times New Roman"/>
        </w:rPr>
      </w:pPr>
      <w:r w:rsidRPr="00BC7C85">
        <w:rPr>
          <w:rFonts w:ascii="Times New Roman" w:eastAsia="Times New Roman" w:hAnsi="Times New Roman" w:cs="Times New Roman"/>
          <w:b/>
          <w:bCs/>
        </w:rPr>
        <w:t xml:space="preserve">Key words: </w:t>
      </w:r>
      <w:r w:rsidR="00A745F9" w:rsidRPr="00BC7C85">
        <w:rPr>
          <w:rFonts w:ascii="Times New Roman" w:eastAsia="Times New Roman" w:hAnsi="Times New Roman" w:cs="Times New Roman"/>
        </w:rPr>
        <w:t xml:space="preserve">AUV, </w:t>
      </w:r>
      <w:r w:rsidR="00E15539" w:rsidRPr="00BC7C85">
        <w:rPr>
          <w:rFonts w:ascii="Times New Roman" w:eastAsia="Times New Roman" w:hAnsi="Times New Roman" w:cs="Times New Roman"/>
        </w:rPr>
        <w:t>low-cost</w:t>
      </w:r>
      <w:r w:rsidR="00A745F9" w:rsidRPr="00BC7C85">
        <w:rPr>
          <w:rFonts w:ascii="Times New Roman" w:eastAsia="Times New Roman" w:hAnsi="Times New Roman" w:cs="Times New Roman"/>
        </w:rPr>
        <w:t xml:space="preserve">, open-source, halocline, </w:t>
      </w:r>
      <w:proofErr w:type="gramStart"/>
      <w:r w:rsidR="00A745F9" w:rsidRPr="00BC7C85">
        <w:rPr>
          <w:rFonts w:ascii="Times New Roman" w:eastAsia="Times New Roman" w:hAnsi="Times New Roman" w:cs="Times New Roman"/>
        </w:rPr>
        <w:t>mixing</w:t>
      </w:r>
      <w:proofErr w:type="gramEnd"/>
    </w:p>
    <w:p w14:paraId="61113810" w14:textId="3A96C10D" w:rsidR="0046656C" w:rsidRPr="00BC7C85" w:rsidRDefault="00FF43E8">
      <w:pPr>
        <w:rPr>
          <w:rFonts w:ascii="Times New Roman" w:eastAsia="Times New Roman" w:hAnsi="Times New Roman" w:cs="Times New Roman"/>
        </w:rPr>
      </w:pPr>
      <w:r>
        <w:rPr>
          <w:rFonts w:ascii="Times New Roman" w:eastAsia="Times New Roman" w:hAnsi="Times New Roman" w:cs="Times New Roman"/>
          <w:b/>
          <w:bCs/>
        </w:rPr>
        <w:t>Running header:</w:t>
      </w:r>
      <w:r>
        <w:rPr>
          <w:rFonts w:ascii="Times New Roman" w:eastAsia="Times New Roman" w:hAnsi="Times New Roman" w:cs="Times New Roman"/>
        </w:rPr>
        <w:t xml:space="preserve"> </w:t>
      </w:r>
      <w:proofErr w:type="spellStart"/>
      <w:r>
        <w:rPr>
          <w:rFonts w:ascii="Times New Roman" w:eastAsia="Times New Roman" w:hAnsi="Times New Roman" w:cs="Times New Roman"/>
        </w:rPr>
        <w:t>openFloat</w:t>
      </w:r>
      <w:proofErr w:type="spellEnd"/>
      <w:r>
        <w:rPr>
          <w:rFonts w:ascii="Times New Roman" w:eastAsia="Times New Roman" w:hAnsi="Times New Roman" w:cs="Times New Roman"/>
        </w:rPr>
        <w:t xml:space="preserve"> proposal</w:t>
      </w:r>
      <w:r w:rsidR="0046656C" w:rsidRPr="00BC7C85">
        <w:rPr>
          <w:rFonts w:ascii="Times New Roman" w:eastAsia="Times New Roman" w:hAnsi="Times New Roman" w:cs="Times New Roman"/>
        </w:rPr>
        <w:br w:type="page"/>
      </w:r>
    </w:p>
    <w:p w14:paraId="352CF3F0" w14:textId="4E68352C" w:rsidR="003751EE" w:rsidRPr="00BC7C85" w:rsidRDefault="003751EE" w:rsidP="003751EE">
      <w:pPr>
        <w:spacing w:line="480" w:lineRule="auto"/>
        <w:rPr>
          <w:rFonts w:ascii="Times New Roman" w:hAnsi="Times New Roman" w:cs="Times New Roman"/>
          <w:b/>
          <w:bCs/>
        </w:rPr>
      </w:pPr>
      <w:commentRangeStart w:id="0"/>
      <w:r w:rsidRPr="00BC7C85">
        <w:rPr>
          <w:rFonts w:ascii="Times New Roman" w:hAnsi="Times New Roman" w:cs="Times New Roman"/>
          <w:b/>
          <w:bCs/>
        </w:rPr>
        <w:lastRenderedPageBreak/>
        <w:t>Project summary</w:t>
      </w:r>
      <w:commentRangeEnd w:id="0"/>
      <w:r w:rsidR="00782247">
        <w:rPr>
          <w:rStyle w:val="CommentReference"/>
        </w:rPr>
        <w:commentReference w:id="0"/>
      </w:r>
    </w:p>
    <w:p w14:paraId="5C53BF60" w14:textId="33713FB0" w:rsidR="0057050E" w:rsidRPr="0057050E" w:rsidRDefault="0057050E" w:rsidP="0057050E">
      <w:pPr>
        <w:spacing w:line="480" w:lineRule="auto"/>
        <w:rPr>
          <w:rFonts w:ascii="Times New Roman" w:hAnsi="Times New Roman" w:cs="Times New Roman"/>
        </w:rPr>
      </w:pPr>
      <w:r w:rsidRPr="0057050E">
        <w:rPr>
          <w:rFonts w:ascii="Times New Roman" w:hAnsi="Times New Roman" w:cs="Times New Roman"/>
        </w:rPr>
        <w:t xml:space="preserve">This project aims to quantify haloclines in </w:t>
      </w:r>
      <w:proofErr w:type="spellStart"/>
      <w:r w:rsidRPr="0057050E">
        <w:rPr>
          <w:rFonts w:ascii="Times New Roman" w:hAnsi="Times New Roman" w:cs="Times New Roman"/>
        </w:rPr>
        <w:t>Colvos</w:t>
      </w:r>
      <w:proofErr w:type="spellEnd"/>
      <w:r w:rsidRPr="0057050E">
        <w:rPr>
          <w:rFonts w:ascii="Times New Roman" w:hAnsi="Times New Roman" w:cs="Times New Roman"/>
        </w:rPr>
        <w:t xml:space="preserve"> Passage Puget Sound, WA, by building a DIY profiling float that costs ~</w:t>
      </w:r>
      <w:proofErr w:type="gramStart"/>
      <w:r w:rsidRPr="0057050E">
        <w:rPr>
          <w:rFonts w:ascii="Times New Roman" w:hAnsi="Times New Roman" w:cs="Times New Roman"/>
        </w:rPr>
        <w:t xml:space="preserve">500 </w:t>
      </w:r>
      <w:r>
        <w:rPr>
          <w:rFonts w:ascii="Times New Roman" w:hAnsi="Times New Roman" w:cs="Times New Roman"/>
        </w:rPr>
        <w:t xml:space="preserve"> USD</w:t>
      </w:r>
      <w:proofErr w:type="gramEnd"/>
      <w:r>
        <w:rPr>
          <w:rFonts w:ascii="Times New Roman" w:hAnsi="Times New Roman" w:cs="Times New Roman"/>
        </w:rPr>
        <w:t xml:space="preserve"> </w:t>
      </w:r>
      <w:r w:rsidRPr="0057050E">
        <w:rPr>
          <w:rFonts w:ascii="Times New Roman" w:hAnsi="Times New Roman" w:cs="Times New Roman"/>
        </w:rPr>
        <w:t>to manufacture. Traditional autonomous underwater vehicles (AUVs) cost ~$100,000 or more. We hope to obtain high-quality data using traditional AUV deployment and propulsion methods with a DIY AUV. This reduces the financial barrier required to use AUV data collection methods for scientific research</w:t>
      </w:r>
      <w:r w:rsidR="00FF43E8">
        <w:rPr>
          <w:rFonts w:ascii="Times New Roman" w:hAnsi="Times New Roman" w:cs="Times New Roman"/>
        </w:rPr>
        <w:t xml:space="preserve"> </w:t>
      </w:r>
      <w:proofErr w:type="gramStart"/>
      <w:r w:rsidR="00FF43E8">
        <w:rPr>
          <w:rFonts w:ascii="Times New Roman" w:hAnsi="Times New Roman" w:cs="Times New Roman"/>
        </w:rPr>
        <w:t>and also</w:t>
      </w:r>
      <w:proofErr w:type="gramEnd"/>
      <w:r w:rsidR="00FF43E8">
        <w:rPr>
          <w:rFonts w:ascii="Times New Roman" w:hAnsi="Times New Roman" w:cs="Times New Roman"/>
        </w:rPr>
        <w:t xml:space="preserve"> enables researchers to deploy more AUVs to obtain higher-resolution data</w:t>
      </w:r>
      <w:r w:rsidRPr="0057050E">
        <w:rPr>
          <w:rFonts w:ascii="Times New Roman" w:hAnsi="Times New Roman" w:cs="Times New Roman"/>
        </w:rPr>
        <w:t>.</w:t>
      </w:r>
    </w:p>
    <w:p w14:paraId="13E1B3CC" w14:textId="77777777" w:rsidR="0057050E" w:rsidRPr="0057050E" w:rsidRDefault="0057050E" w:rsidP="0057050E">
      <w:pPr>
        <w:spacing w:line="480" w:lineRule="auto"/>
        <w:rPr>
          <w:rFonts w:ascii="Times New Roman" w:hAnsi="Times New Roman" w:cs="Times New Roman"/>
        </w:rPr>
      </w:pPr>
    </w:p>
    <w:p w14:paraId="0EB09512" w14:textId="1478D677" w:rsidR="003751EE" w:rsidRPr="00BC7C85" w:rsidRDefault="0057050E" w:rsidP="0057050E">
      <w:pPr>
        <w:spacing w:line="480" w:lineRule="auto"/>
        <w:rPr>
          <w:rFonts w:ascii="Times New Roman" w:hAnsi="Times New Roman" w:cs="Times New Roman"/>
        </w:rPr>
      </w:pPr>
      <w:r w:rsidRPr="0057050E">
        <w:rPr>
          <w:rFonts w:ascii="Times New Roman" w:hAnsi="Times New Roman" w:cs="Times New Roman"/>
        </w:rPr>
        <w:t xml:space="preserve">The </w:t>
      </w:r>
      <w:proofErr w:type="spellStart"/>
      <w:r w:rsidRPr="0057050E">
        <w:rPr>
          <w:rFonts w:ascii="Times New Roman" w:hAnsi="Times New Roman" w:cs="Times New Roman"/>
        </w:rPr>
        <w:t>openFloat</w:t>
      </w:r>
      <w:proofErr w:type="spellEnd"/>
      <w:r w:rsidRPr="0057050E">
        <w:rPr>
          <w:rFonts w:ascii="Times New Roman" w:hAnsi="Times New Roman" w:cs="Times New Roman"/>
        </w:rPr>
        <w:t xml:space="preserve"> will collect 12-bit analog pressure and temperature, GPS location, lux, temperature, internal humidity, </w:t>
      </w:r>
      <w:r w:rsidR="00FF43E8">
        <w:rPr>
          <w:rFonts w:ascii="Times New Roman" w:hAnsi="Times New Roman" w:cs="Times New Roman"/>
        </w:rPr>
        <w:t xml:space="preserve">internal </w:t>
      </w:r>
      <w:r w:rsidRPr="0057050E">
        <w:rPr>
          <w:rFonts w:ascii="Times New Roman" w:hAnsi="Times New Roman" w:cs="Times New Roman"/>
        </w:rPr>
        <w:t xml:space="preserve">temperature, and </w:t>
      </w:r>
      <w:r w:rsidR="00FF43E8">
        <w:rPr>
          <w:rFonts w:ascii="Times New Roman" w:hAnsi="Times New Roman" w:cs="Times New Roman"/>
        </w:rPr>
        <w:t xml:space="preserve">internal </w:t>
      </w:r>
      <w:r w:rsidRPr="0057050E">
        <w:rPr>
          <w:rFonts w:ascii="Times New Roman" w:hAnsi="Times New Roman" w:cs="Times New Roman"/>
        </w:rPr>
        <w:t xml:space="preserve">pressure data. All data will be written to an onboard SD card and transmitted to an onshore base station via 915 </w:t>
      </w:r>
      <w:proofErr w:type="spellStart"/>
      <w:r w:rsidRPr="0057050E">
        <w:rPr>
          <w:rFonts w:ascii="Times New Roman" w:hAnsi="Times New Roman" w:cs="Times New Roman"/>
        </w:rPr>
        <w:t>mHz</w:t>
      </w:r>
      <w:proofErr w:type="spellEnd"/>
      <w:r w:rsidRPr="0057050E">
        <w:rPr>
          <w:rFonts w:ascii="Times New Roman" w:hAnsi="Times New Roman" w:cs="Times New Roman"/>
        </w:rPr>
        <w:t xml:space="preserve"> LoRa (long-range) radio.</w:t>
      </w:r>
      <w:r>
        <w:rPr>
          <w:rFonts w:ascii="Times New Roman" w:hAnsi="Times New Roman" w:cs="Times New Roman"/>
        </w:rPr>
        <w:t xml:space="preserve"> These data combined with the floats known mass and volume change should allow for </w:t>
      </w:r>
      <w:r w:rsidR="00FF43E8">
        <w:rPr>
          <w:rFonts w:ascii="Times New Roman" w:hAnsi="Times New Roman" w:cs="Times New Roman"/>
        </w:rPr>
        <w:t xml:space="preserve">an estimate of salinity to be back-calculated and used to observe how salinity gradients change in </w:t>
      </w:r>
      <w:proofErr w:type="spellStart"/>
      <w:r w:rsidR="00FF43E8">
        <w:rPr>
          <w:rFonts w:ascii="Times New Roman" w:hAnsi="Times New Roman" w:cs="Times New Roman"/>
        </w:rPr>
        <w:t>Colvos</w:t>
      </w:r>
      <w:proofErr w:type="spellEnd"/>
      <w:r w:rsidR="00FF43E8">
        <w:rPr>
          <w:rFonts w:ascii="Times New Roman" w:hAnsi="Times New Roman" w:cs="Times New Roman"/>
        </w:rPr>
        <w:t xml:space="preserve"> Passage during a December 12-hour tidal cycle.</w:t>
      </w:r>
    </w:p>
    <w:p w14:paraId="41E16048" w14:textId="77777777" w:rsidR="00E15539" w:rsidRPr="00BC7C85" w:rsidRDefault="00E15539" w:rsidP="003751EE">
      <w:pPr>
        <w:spacing w:line="480" w:lineRule="auto"/>
        <w:rPr>
          <w:rFonts w:ascii="Times New Roman" w:hAnsi="Times New Roman" w:cs="Times New Roman"/>
        </w:rPr>
      </w:pPr>
    </w:p>
    <w:p w14:paraId="6FCAE88A" w14:textId="63935A8E" w:rsidR="003751EE" w:rsidRPr="00BC7C85" w:rsidRDefault="003751EE" w:rsidP="003751EE">
      <w:pPr>
        <w:spacing w:line="480" w:lineRule="auto"/>
        <w:rPr>
          <w:rFonts w:ascii="Times New Roman" w:hAnsi="Times New Roman" w:cs="Times New Roman"/>
          <w:b/>
          <w:bCs/>
        </w:rPr>
      </w:pPr>
      <w:commentRangeStart w:id="1"/>
      <w:r w:rsidRPr="00BC7C85">
        <w:rPr>
          <w:rFonts w:ascii="Times New Roman" w:hAnsi="Times New Roman" w:cs="Times New Roman"/>
          <w:b/>
          <w:bCs/>
        </w:rPr>
        <w:t>Introduction</w:t>
      </w:r>
      <w:commentRangeEnd w:id="1"/>
      <w:r w:rsidR="007430BF">
        <w:rPr>
          <w:rStyle w:val="CommentReference"/>
        </w:rPr>
        <w:commentReference w:id="1"/>
      </w:r>
    </w:p>
    <w:p w14:paraId="146C249F" w14:textId="77777777" w:rsidR="00FF43E8" w:rsidRDefault="002E1E3E" w:rsidP="003751EE">
      <w:pPr>
        <w:spacing w:line="480" w:lineRule="auto"/>
        <w:rPr>
          <w:rFonts w:ascii="Times New Roman" w:hAnsi="Times New Roman" w:cs="Times New Roman"/>
        </w:rPr>
      </w:pPr>
      <w:commentRangeStart w:id="2"/>
      <w:r w:rsidRPr="00BC7C85">
        <w:rPr>
          <w:rFonts w:ascii="Times New Roman" w:hAnsi="Times New Roman" w:cs="Times New Roman"/>
        </w:rPr>
        <w:t xml:space="preserve">Autonomous underwater </w:t>
      </w:r>
      <w:commentRangeEnd w:id="2"/>
      <w:r w:rsidR="00D146ED">
        <w:rPr>
          <w:rStyle w:val="CommentReference"/>
        </w:rPr>
        <w:commentReference w:id="2"/>
      </w:r>
      <w:r w:rsidRPr="00BC7C85">
        <w:rPr>
          <w:rFonts w:ascii="Times New Roman" w:hAnsi="Times New Roman" w:cs="Times New Roman"/>
        </w:rPr>
        <w:t xml:space="preserve">vehicle (AUV) </w:t>
      </w:r>
      <w:r w:rsidR="00485B1B" w:rsidRPr="00BC7C85">
        <w:rPr>
          <w:rFonts w:ascii="Times New Roman" w:hAnsi="Times New Roman" w:cs="Times New Roman"/>
        </w:rPr>
        <w:t xml:space="preserve">oceanographic </w:t>
      </w:r>
      <w:r w:rsidRPr="00BC7C85">
        <w:rPr>
          <w:rFonts w:ascii="Times New Roman" w:hAnsi="Times New Roman" w:cs="Times New Roman"/>
        </w:rPr>
        <w:t xml:space="preserve">data collection methods that are standard today </w:t>
      </w:r>
      <w:r w:rsidR="00FF43E8">
        <w:rPr>
          <w:rFonts w:ascii="Times New Roman" w:hAnsi="Times New Roman" w:cs="Times New Roman"/>
        </w:rPr>
        <w:t xml:space="preserve">have </w:t>
      </w:r>
      <w:r w:rsidRPr="00BC7C85">
        <w:rPr>
          <w:rFonts w:ascii="Times New Roman" w:hAnsi="Times New Roman" w:cs="Times New Roman"/>
        </w:rPr>
        <w:t>revolutionized the way oceanographic data is collected since their conception in the mid 1950’s and development in the 1990’s (Eriksen</w:t>
      </w:r>
      <w:r w:rsidR="00BC7C85" w:rsidRPr="00BC7C85">
        <w:rPr>
          <w:rFonts w:ascii="Times New Roman" w:hAnsi="Times New Roman" w:cs="Times New Roman"/>
        </w:rPr>
        <w:t xml:space="preserve"> et al.</w:t>
      </w:r>
      <w:r w:rsidRPr="00BC7C85">
        <w:rPr>
          <w:rFonts w:ascii="Times New Roman" w:hAnsi="Times New Roman" w:cs="Times New Roman"/>
        </w:rPr>
        <w:t>, 2001; Gould</w:t>
      </w:r>
      <w:r w:rsidR="00BC7C85" w:rsidRPr="00BC7C85">
        <w:rPr>
          <w:rFonts w:ascii="Times New Roman" w:hAnsi="Times New Roman" w:cs="Times New Roman"/>
        </w:rPr>
        <w:t xml:space="preserve"> et al.</w:t>
      </w:r>
      <w:r w:rsidRPr="00BC7C85">
        <w:rPr>
          <w:rFonts w:ascii="Times New Roman" w:hAnsi="Times New Roman" w:cs="Times New Roman"/>
        </w:rPr>
        <w:t>, 2004)</w:t>
      </w:r>
      <w:r w:rsidR="00485B1B" w:rsidRPr="00BC7C85">
        <w:rPr>
          <w:rFonts w:ascii="Times New Roman" w:hAnsi="Times New Roman" w:cs="Times New Roman"/>
        </w:rPr>
        <w:t xml:space="preserve">. The development of such robots came to play since ship time at sea for scientific sampling can be prohibitively expensive and relatively course in resolution. While a ship may be able to perform conductivity, temperature, and depth (CTD) casts every few fractions of a degree, it is not able to do this for the entirety of the ocean, or even a smaller body of water such as Puget Sound. </w:t>
      </w:r>
    </w:p>
    <w:p w14:paraId="0122B842" w14:textId="77777777" w:rsidR="00FF43E8" w:rsidRDefault="00FF43E8" w:rsidP="003751EE">
      <w:pPr>
        <w:spacing w:line="480" w:lineRule="auto"/>
        <w:rPr>
          <w:rFonts w:ascii="Times New Roman" w:hAnsi="Times New Roman" w:cs="Times New Roman"/>
        </w:rPr>
      </w:pPr>
    </w:p>
    <w:p w14:paraId="1394FCB2" w14:textId="1D179A23" w:rsidR="003751EE" w:rsidRPr="00BC7C85" w:rsidRDefault="00485B1B" w:rsidP="003751EE">
      <w:pPr>
        <w:spacing w:line="480" w:lineRule="auto"/>
        <w:rPr>
          <w:rFonts w:ascii="Times New Roman" w:hAnsi="Times New Roman" w:cs="Times New Roman"/>
        </w:rPr>
      </w:pPr>
      <w:r w:rsidRPr="00BC7C85">
        <w:rPr>
          <w:rFonts w:ascii="Times New Roman" w:hAnsi="Times New Roman" w:cs="Times New Roman"/>
        </w:rPr>
        <w:t>Global-class research vessels</w:t>
      </w:r>
      <w:r w:rsidR="0034551B" w:rsidRPr="00BC7C85">
        <w:rPr>
          <w:rFonts w:ascii="Times New Roman" w:hAnsi="Times New Roman" w:cs="Times New Roman"/>
        </w:rPr>
        <w:t>, such as the RV Thomas G. Thompson, cost ~100,000 USD</w:t>
      </w:r>
      <w:r w:rsidR="00FF43E8">
        <w:rPr>
          <w:rFonts w:ascii="Times New Roman" w:hAnsi="Times New Roman" w:cs="Times New Roman"/>
        </w:rPr>
        <w:t xml:space="preserve"> </w:t>
      </w:r>
      <w:r w:rsidR="0034551B" w:rsidRPr="00BC7C85">
        <w:rPr>
          <w:rFonts w:ascii="Times New Roman" w:hAnsi="Times New Roman" w:cs="Times New Roman"/>
        </w:rPr>
        <w:t>day</w:t>
      </w:r>
      <w:r w:rsidR="00FF43E8">
        <w:rPr>
          <w:rFonts w:ascii="Times New Roman" w:hAnsi="Times New Roman" w:cs="Times New Roman"/>
          <w:vertAlign w:val="superscript"/>
        </w:rPr>
        <w:t>-1</w:t>
      </w:r>
      <w:r w:rsidR="0034551B" w:rsidRPr="00BC7C85">
        <w:rPr>
          <w:rFonts w:ascii="Times New Roman" w:hAnsi="Times New Roman" w:cs="Times New Roman"/>
        </w:rPr>
        <w:t xml:space="preserve"> in 2023 (</w:t>
      </w:r>
      <w:r w:rsidR="0034551B" w:rsidRPr="00BC7C85">
        <w:rPr>
          <w:rFonts w:ascii="Times New Roman" w:hAnsi="Times New Roman" w:cs="Times New Roman"/>
          <w:color w:val="FF0000"/>
        </w:rPr>
        <w:t>NEED REFERENCE, HAVE HEARD THIS NUMBER SAID A LOT</w:t>
      </w:r>
      <w:r w:rsidR="0034551B" w:rsidRPr="00BC7C85">
        <w:rPr>
          <w:rFonts w:ascii="Times New Roman" w:hAnsi="Times New Roman" w:cs="Times New Roman"/>
        </w:rPr>
        <w:t xml:space="preserve">) and cost </w:t>
      </w:r>
      <w:proofErr w:type="gramStart"/>
      <w:r w:rsidR="0034551B" w:rsidRPr="00BC7C85">
        <w:rPr>
          <w:rFonts w:ascii="Times New Roman" w:hAnsi="Times New Roman" w:cs="Times New Roman"/>
        </w:rPr>
        <w:t>100,000,000</w:t>
      </w:r>
      <w:r w:rsidR="00974E63">
        <w:rPr>
          <w:rFonts w:ascii="Times New Roman" w:hAnsi="Times New Roman" w:cs="Times New Roman"/>
        </w:rPr>
        <w:t xml:space="preserve">  </w:t>
      </w:r>
      <w:r w:rsidR="0034551B" w:rsidRPr="00BC7C85">
        <w:rPr>
          <w:rFonts w:ascii="Times New Roman" w:hAnsi="Times New Roman" w:cs="Times New Roman"/>
        </w:rPr>
        <w:t>+</w:t>
      </w:r>
      <w:proofErr w:type="gramEnd"/>
      <w:r w:rsidR="0034551B" w:rsidRPr="00BC7C85">
        <w:rPr>
          <w:rFonts w:ascii="Times New Roman" w:hAnsi="Times New Roman" w:cs="Times New Roman"/>
        </w:rPr>
        <w:t xml:space="preserve"> USD to obtain and maintain (</w:t>
      </w:r>
      <w:r w:rsidR="0034551B" w:rsidRPr="00BC7C85">
        <w:rPr>
          <w:rFonts w:ascii="Times New Roman" w:hAnsi="Times New Roman" w:cs="Times New Roman"/>
          <w:color w:val="FF0000"/>
        </w:rPr>
        <w:t>NEED REF</w:t>
      </w:r>
      <w:r w:rsidR="0034551B" w:rsidRPr="00BC7C85">
        <w:rPr>
          <w:rFonts w:ascii="Times New Roman" w:hAnsi="Times New Roman" w:cs="Times New Roman"/>
        </w:rPr>
        <w:t>). Costal ocean research ships, such as the RV Rachel Carson, cost ~30,000 USD</w:t>
      </w:r>
      <w:r w:rsidR="00FF43E8">
        <w:rPr>
          <w:rFonts w:ascii="Times New Roman" w:hAnsi="Times New Roman" w:cs="Times New Roman"/>
        </w:rPr>
        <w:t xml:space="preserve"> </w:t>
      </w:r>
      <w:r w:rsidR="0034551B" w:rsidRPr="00BC7C85">
        <w:rPr>
          <w:rFonts w:ascii="Times New Roman" w:hAnsi="Times New Roman" w:cs="Times New Roman"/>
        </w:rPr>
        <w:t>day</w:t>
      </w:r>
      <w:r w:rsidR="00FF43E8">
        <w:rPr>
          <w:rFonts w:ascii="Times New Roman" w:hAnsi="Times New Roman" w:cs="Times New Roman"/>
          <w:vertAlign w:val="superscript"/>
        </w:rPr>
        <w:t>-1</w:t>
      </w:r>
      <w:r w:rsidR="0034551B" w:rsidRPr="00BC7C85">
        <w:rPr>
          <w:rFonts w:ascii="Times New Roman" w:hAnsi="Times New Roman" w:cs="Times New Roman"/>
        </w:rPr>
        <w:t xml:space="preserve"> (</w:t>
      </w:r>
      <w:r w:rsidR="0034551B" w:rsidRPr="00BC7C85">
        <w:rPr>
          <w:rFonts w:ascii="Times New Roman" w:hAnsi="Times New Roman" w:cs="Times New Roman"/>
          <w:color w:val="FF0000"/>
        </w:rPr>
        <w:t>NEED REF</w:t>
      </w:r>
      <w:r w:rsidR="0034551B" w:rsidRPr="00BC7C85">
        <w:rPr>
          <w:rFonts w:ascii="Times New Roman" w:hAnsi="Times New Roman" w:cs="Times New Roman"/>
        </w:rPr>
        <w:t>) to operate in 2023 and cost 10,000,000</w:t>
      </w:r>
      <w:r w:rsidR="00974E63">
        <w:rPr>
          <w:rFonts w:ascii="Times New Roman" w:hAnsi="Times New Roman" w:cs="Times New Roman"/>
        </w:rPr>
        <w:t xml:space="preserve"> </w:t>
      </w:r>
      <w:r w:rsidR="0034551B" w:rsidRPr="00BC7C85">
        <w:rPr>
          <w:rFonts w:ascii="Times New Roman" w:hAnsi="Times New Roman" w:cs="Times New Roman"/>
        </w:rPr>
        <w:t>+ USD (</w:t>
      </w:r>
      <w:r w:rsidR="0034551B" w:rsidRPr="00BC7C85">
        <w:rPr>
          <w:rFonts w:ascii="Times New Roman" w:hAnsi="Times New Roman" w:cs="Times New Roman"/>
          <w:color w:val="FF0000"/>
        </w:rPr>
        <w:t>NEED REF</w:t>
      </w:r>
      <w:r w:rsidR="0034551B" w:rsidRPr="00BC7C85">
        <w:rPr>
          <w:rFonts w:ascii="Times New Roman" w:hAnsi="Times New Roman" w:cs="Times New Roman"/>
        </w:rPr>
        <w:t xml:space="preserve">) to obtain and maintain. </w:t>
      </w:r>
      <w:r w:rsidR="00F47625" w:rsidRPr="00BC7C85">
        <w:rPr>
          <w:rFonts w:ascii="Times New Roman" w:hAnsi="Times New Roman" w:cs="Times New Roman"/>
        </w:rPr>
        <w:t xml:space="preserve">Ocean-going research vessels of these types also require extend periods in dry dock for annual and unexpected maintenance. A typical </w:t>
      </w:r>
      <w:proofErr w:type="spellStart"/>
      <w:r w:rsidR="00F47625" w:rsidRPr="00BC7C85">
        <w:rPr>
          <w:rFonts w:ascii="Times New Roman" w:hAnsi="Times New Roman" w:cs="Times New Roman"/>
        </w:rPr>
        <w:t>seaglider</w:t>
      </w:r>
      <w:proofErr w:type="spellEnd"/>
      <w:r w:rsidR="00F47625" w:rsidRPr="00BC7C85">
        <w:rPr>
          <w:rFonts w:ascii="Times New Roman" w:hAnsi="Times New Roman" w:cs="Times New Roman"/>
        </w:rPr>
        <w:t xml:space="preserve"> or Argo float costs between 100,000 USD and 250,000 USD. This is greater or </w:t>
      </w:r>
      <w:r w:rsidR="00BC7C85" w:rsidRPr="00BC7C85">
        <w:rPr>
          <w:rFonts w:ascii="Times New Roman" w:hAnsi="Times New Roman" w:cs="Times New Roman"/>
        </w:rPr>
        <w:t>equivalent</w:t>
      </w:r>
      <w:r w:rsidR="00F47625" w:rsidRPr="00BC7C85">
        <w:rPr>
          <w:rFonts w:ascii="Times New Roman" w:hAnsi="Times New Roman" w:cs="Times New Roman"/>
        </w:rPr>
        <w:t xml:space="preserve"> in price to a day of ship time at sea, but the instrument is operable for six to nine months in the case of the </w:t>
      </w:r>
      <w:proofErr w:type="spellStart"/>
      <w:r w:rsidR="00F47625" w:rsidRPr="00BC7C85">
        <w:rPr>
          <w:rFonts w:ascii="Times New Roman" w:hAnsi="Times New Roman" w:cs="Times New Roman"/>
        </w:rPr>
        <w:t>seaglider</w:t>
      </w:r>
      <w:proofErr w:type="spellEnd"/>
      <w:r w:rsidR="00F47625" w:rsidRPr="00BC7C85">
        <w:rPr>
          <w:rFonts w:ascii="Times New Roman" w:hAnsi="Times New Roman" w:cs="Times New Roman"/>
        </w:rPr>
        <w:t xml:space="preserve"> (Eriksen</w:t>
      </w:r>
      <w:r w:rsidR="00BC7C85" w:rsidRPr="00BC7C85">
        <w:rPr>
          <w:rFonts w:ascii="Times New Roman" w:hAnsi="Times New Roman" w:cs="Times New Roman"/>
        </w:rPr>
        <w:t xml:space="preserve"> et al.</w:t>
      </w:r>
      <w:r w:rsidR="00F47625" w:rsidRPr="00BC7C85">
        <w:rPr>
          <w:rFonts w:ascii="Times New Roman" w:hAnsi="Times New Roman" w:cs="Times New Roman"/>
        </w:rPr>
        <w:t>, 2001) or three to four years in the case of an Argo float (</w:t>
      </w:r>
      <w:r w:rsidR="00043C40">
        <w:rPr>
          <w:rFonts w:ascii="Times New Roman" w:hAnsi="Times New Roman" w:cs="Times New Roman"/>
        </w:rPr>
        <w:t>Gould</w:t>
      </w:r>
      <w:r w:rsidR="00BC7C85">
        <w:rPr>
          <w:rFonts w:ascii="Times New Roman" w:hAnsi="Times New Roman" w:cs="Times New Roman"/>
        </w:rPr>
        <w:t xml:space="preserve"> et al., 2004). </w:t>
      </w:r>
      <w:r w:rsidR="00043C40">
        <w:rPr>
          <w:rFonts w:ascii="Times New Roman" w:hAnsi="Times New Roman" w:cs="Times New Roman"/>
        </w:rPr>
        <w:t xml:space="preserve">Deploying, using, and maintaining an AUV of this caliper is significantly cheaper than a month at sea performing CTD casts. </w:t>
      </w:r>
    </w:p>
    <w:p w14:paraId="76206A81" w14:textId="77777777" w:rsidR="00E15539" w:rsidRDefault="00E15539" w:rsidP="003751EE">
      <w:pPr>
        <w:spacing w:line="480" w:lineRule="auto"/>
        <w:rPr>
          <w:rFonts w:ascii="Times New Roman" w:hAnsi="Times New Roman" w:cs="Times New Roman"/>
        </w:rPr>
      </w:pPr>
    </w:p>
    <w:p w14:paraId="24127535" w14:textId="73D32D03" w:rsidR="00043C40" w:rsidRDefault="00043C40" w:rsidP="003751EE">
      <w:pPr>
        <w:spacing w:line="480" w:lineRule="auto"/>
        <w:rPr>
          <w:rFonts w:ascii="Times New Roman" w:hAnsi="Times New Roman" w:cs="Times New Roman"/>
        </w:rPr>
      </w:pPr>
      <w:r>
        <w:rPr>
          <w:rFonts w:ascii="Times New Roman" w:hAnsi="Times New Roman" w:cs="Times New Roman"/>
        </w:rPr>
        <w:t>The AUV data collection methods discussed above are optimized for extended deployments in the open ocean where the average depth is 4,000</w:t>
      </w:r>
      <w:r w:rsidR="00974E63">
        <w:rPr>
          <w:rFonts w:ascii="Times New Roman" w:hAnsi="Times New Roman" w:cs="Times New Roman"/>
        </w:rPr>
        <w:t xml:space="preserve"> </w:t>
      </w:r>
      <w:r>
        <w:rPr>
          <w:rFonts w:ascii="Times New Roman" w:hAnsi="Times New Roman" w:cs="Times New Roman"/>
        </w:rPr>
        <w:t>m and current speeds</w:t>
      </w:r>
      <w:r w:rsidR="00974E63">
        <w:rPr>
          <w:rFonts w:ascii="Times New Roman" w:hAnsi="Times New Roman" w:cs="Times New Roman"/>
        </w:rPr>
        <w:t xml:space="preserve"> are typically less than 0.5 m</w:t>
      </w:r>
      <w:r w:rsidR="00E65567">
        <w:rPr>
          <w:rFonts w:ascii="Times New Roman" w:hAnsi="Times New Roman" w:cs="Times New Roman"/>
        </w:rPr>
        <w:t xml:space="preserve"> </w:t>
      </w:r>
      <w:r w:rsidR="00974E63">
        <w:rPr>
          <w:rFonts w:ascii="Times New Roman" w:hAnsi="Times New Roman" w:cs="Times New Roman"/>
        </w:rPr>
        <w:t>s</w:t>
      </w:r>
      <w:r w:rsidR="00E65567">
        <w:rPr>
          <w:rFonts w:ascii="Times New Roman" w:hAnsi="Times New Roman" w:cs="Times New Roman"/>
          <w:vertAlign w:val="superscript"/>
        </w:rPr>
        <w:t>-1</w:t>
      </w:r>
      <w:r w:rsidR="003E7EB1">
        <w:rPr>
          <w:rFonts w:ascii="Times New Roman" w:hAnsi="Times New Roman" w:cs="Times New Roman"/>
        </w:rPr>
        <w:t xml:space="preserve"> (</w:t>
      </w:r>
      <w:r w:rsidR="00E65567" w:rsidRPr="00BC7C85">
        <w:rPr>
          <w:rFonts w:ascii="Times New Roman" w:hAnsi="Times New Roman" w:cs="Times New Roman"/>
        </w:rPr>
        <w:t>Eriksen et al., 2001</w:t>
      </w:r>
      <w:r w:rsidR="00E65567">
        <w:rPr>
          <w:rFonts w:ascii="Times New Roman" w:hAnsi="Times New Roman" w:cs="Times New Roman"/>
        </w:rPr>
        <w:t>; Gould et al., 2004)</w:t>
      </w:r>
      <w:r w:rsidR="00974E63">
        <w:rPr>
          <w:rFonts w:ascii="Times New Roman" w:hAnsi="Times New Roman" w:cs="Times New Roman"/>
        </w:rPr>
        <w:t>, but are challenging to utilize in smaller bodies of water such as Puget Sound since the AUVs expend most of their energy avoiding the sea floor. Expensive iridium</w:t>
      </w:r>
      <w:r w:rsidR="00FF43E8">
        <w:rPr>
          <w:rFonts w:ascii="Times New Roman" w:hAnsi="Times New Roman" w:cs="Times New Roman"/>
        </w:rPr>
        <w:t xml:space="preserve"> forms of</w:t>
      </w:r>
      <w:r w:rsidR="00974E63">
        <w:rPr>
          <w:rFonts w:ascii="Times New Roman" w:hAnsi="Times New Roman" w:cs="Times New Roman"/>
        </w:rPr>
        <w:t xml:space="preserve"> telemetry are additionally unnecessary in urban oceans due to the prevalence of high-speed cellular networks in such locations. Cheaply buil</w:t>
      </w:r>
      <w:r w:rsidR="00E65567">
        <w:rPr>
          <w:rFonts w:ascii="Times New Roman" w:hAnsi="Times New Roman" w:cs="Times New Roman"/>
        </w:rPr>
        <w:t>dable</w:t>
      </w:r>
      <w:r w:rsidR="00974E63">
        <w:rPr>
          <w:rFonts w:ascii="Times New Roman" w:hAnsi="Times New Roman" w:cs="Times New Roman"/>
        </w:rPr>
        <w:t>, rechargeable, and easily manufacturable AUVs such as</w:t>
      </w:r>
      <w:r w:rsidR="00E65567">
        <w:rPr>
          <w:rFonts w:ascii="Times New Roman" w:hAnsi="Times New Roman" w:cs="Times New Roman"/>
        </w:rPr>
        <w:t xml:space="preserve"> </w:t>
      </w:r>
      <w:r w:rsidR="00974E63">
        <w:rPr>
          <w:rFonts w:ascii="Times New Roman" w:hAnsi="Times New Roman" w:cs="Times New Roman"/>
        </w:rPr>
        <w:t xml:space="preserve">Dr. Trevor Harrison’s swarm of </w:t>
      </w:r>
      <w:proofErr w:type="spellStart"/>
      <w:r w:rsidR="00974E63">
        <w:rPr>
          <w:rFonts w:ascii="Times New Roman" w:hAnsi="Times New Roman" w:cs="Times New Roman"/>
        </w:rPr>
        <w:t>microfloats</w:t>
      </w:r>
      <w:proofErr w:type="spellEnd"/>
      <w:r w:rsidR="00974E63">
        <w:rPr>
          <w:rFonts w:ascii="Times New Roman" w:hAnsi="Times New Roman" w:cs="Times New Roman"/>
        </w:rPr>
        <w:t xml:space="preserve"> (i.e., </w:t>
      </w:r>
      <w:r w:rsidR="00974E63" w:rsidRPr="00DC54F2">
        <w:rPr>
          <w:rFonts w:ascii="Times New Roman" w:hAnsi="Times New Roman" w:cs="Times New Roman"/>
          <w:i/>
          <w:iCs/>
        </w:rPr>
        <w:t>µ</w:t>
      </w:r>
      <w:r w:rsidR="00974E63">
        <w:rPr>
          <w:rFonts w:ascii="Times New Roman" w:hAnsi="Times New Roman" w:cs="Times New Roman"/>
        </w:rPr>
        <w:t xml:space="preserve">floats) </w:t>
      </w:r>
      <w:r w:rsidR="00E65567">
        <w:rPr>
          <w:rFonts w:ascii="Times New Roman" w:hAnsi="Times New Roman" w:cs="Times New Roman"/>
        </w:rPr>
        <w:t xml:space="preserve">(Harrison, 2021) pose an opportunity for the </w:t>
      </w:r>
      <w:r w:rsidR="000171AE">
        <w:rPr>
          <w:rFonts w:ascii="Times New Roman" w:hAnsi="Times New Roman" w:cs="Times New Roman"/>
        </w:rPr>
        <w:t xml:space="preserve">cheap </w:t>
      </w:r>
      <w:r w:rsidR="00E65567">
        <w:rPr>
          <w:rFonts w:ascii="Times New Roman" w:hAnsi="Times New Roman" w:cs="Times New Roman"/>
        </w:rPr>
        <w:t xml:space="preserve">collection of </w:t>
      </w:r>
      <w:r w:rsidR="000171AE">
        <w:rPr>
          <w:rFonts w:ascii="Times New Roman" w:hAnsi="Times New Roman" w:cs="Times New Roman"/>
        </w:rPr>
        <w:t>vast quantities of</w:t>
      </w:r>
      <w:r w:rsidR="00E65567">
        <w:rPr>
          <w:rFonts w:ascii="Times New Roman" w:hAnsi="Times New Roman" w:cs="Times New Roman"/>
        </w:rPr>
        <w:t xml:space="preserve"> high-resolution </w:t>
      </w:r>
      <w:r w:rsidR="000171AE">
        <w:rPr>
          <w:rFonts w:ascii="Times New Roman" w:hAnsi="Times New Roman" w:cs="Times New Roman"/>
        </w:rPr>
        <w:t xml:space="preserve">data. </w:t>
      </w:r>
      <w:r w:rsidR="00C00AFD">
        <w:rPr>
          <w:rFonts w:ascii="Times New Roman" w:hAnsi="Times New Roman" w:cs="Times New Roman"/>
        </w:rPr>
        <w:t xml:space="preserve">We live during a time where low-cost, high-performance, low-power, and high-precision electronics are available in excess and promote DIYers (do it yourselfers) to develop </w:t>
      </w:r>
      <w:r w:rsidR="00C00AFD">
        <w:rPr>
          <w:rFonts w:ascii="Times New Roman" w:hAnsi="Times New Roman" w:cs="Times New Roman"/>
        </w:rPr>
        <w:lastRenderedPageBreak/>
        <w:t xml:space="preserve">new and innovative methods of sensing the world (see </w:t>
      </w:r>
      <w:r w:rsidR="00E47492">
        <w:rPr>
          <w:rFonts w:ascii="Times New Roman" w:hAnsi="Times New Roman" w:cs="Times New Roman"/>
        </w:rPr>
        <w:t xml:space="preserve">Yang et al., 2014; </w:t>
      </w:r>
      <w:proofErr w:type="spellStart"/>
      <w:r w:rsidR="00C00AFD" w:rsidRPr="00570400">
        <w:rPr>
          <w:rFonts w:ascii="Times New Roman" w:hAnsi="Times New Roman" w:cs="Times New Roman"/>
        </w:rPr>
        <w:t>Assendelft</w:t>
      </w:r>
      <w:proofErr w:type="spellEnd"/>
      <w:r w:rsidR="00C00AFD">
        <w:rPr>
          <w:rFonts w:ascii="Times New Roman" w:hAnsi="Times New Roman" w:cs="Times New Roman"/>
        </w:rPr>
        <w:t xml:space="preserve"> et al., 2019; Lymen et al., 2020; Lauer et al., 2023</w:t>
      </w:r>
      <w:r w:rsidR="00E47492">
        <w:rPr>
          <w:rFonts w:ascii="Times New Roman" w:hAnsi="Times New Roman" w:cs="Times New Roman"/>
        </w:rPr>
        <w:t xml:space="preserve"> as a few examples). </w:t>
      </w:r>
      <w:r w:rsidR="000171AE">
        <w:rPr>
          <w:rFonts w:ascii="Times New Roman" w:hAnsi="Times New Roman" w:cs="Times New Roman"/>
        </w:rPr>
        <w:t xml:space="preserve">This project will build on the work of previous AUVs to develop an autonomous profiling float built from low-cost and </w:t>
      </w:r>
      <w:proofErr w:type="gramStart"/>
      <w:r w:rsidR="000171AE">
        <w:rPr>
          <w:rFonts w:ascii="Times New Roman" w:hAnsi="Times New Roman" w:cs="Times New Roman"/>
        </w:rPr>
        <w:t>easily-obtained</w:t>
      </w:r>
      <w:proofErr w:type="gramEnd"/>
      <w:r w:rsidR="000171AE">
        <w:rPr>
          <w:rFonts w:ascii="Times New Roman" w:hAnsi="Times New Roman" w:cs="Times New Roman"/>
        </w:rPr>
        <w:t xml:space="preserve"> electronics modules, such as those common for Arduino or </w:t>
      </w:r>
      <w:proofErr w:type="spellStart"/>
      <w:r w:rsidR="000171AE">
        <w:rPr>
          <w:rFonts w:ascii="Times New Roman" w:hAnsi="Times New Roman" w:cs="Times New Roman"/>
        </w:rPr>
        <w:t>RasberryPi</w:t>
      </w:r>
      <w:proofErr w:type="spellEnd"/>
      <w:r w:rsidR="000171AE">
        <w:rPr>
          <w:rFonts w:ascii="Times New Roman" w:hAnsi="Times New Roman" w:cs="Times New Roman"/>
        </w:rPr>
        <w:t xml:space="preserve"> internet-of-things or robotics projects. </w:t>
      </w:r>
    </w:p>
    <w:p w14:paraId="3A1DC7BD" w14:textId="77777777" w:rsidR="000171AE" w:rsidRPr="00BC7C85" w:rsidRDefault="000171AE" w:rsidP="003751EE">
      <w:pPr>
        <w:spacing w:line="480" w:lineRule="auto"/>
        <w:rPr>
          <w:rFonts w:ascii="Times New Roman" w:hAnsi="Times New Roman" w:cs="Times New Roman"/>
        </w:rPr>
      </w:pPr>
    </w:p>
    <w:p w14:paraId="31BDBE90" w14:textId="2CBEE351" w:rsidR="003751EE" w:rsidRPr="00BC7C85" w:rsidRDefault="003751EE" w:rsidP="003751EE">
      <w:pPr>
        <w:spacing w:line="480" w:lineRule="auto"/>
        <w:rPr>
          <w:rFonts w:ascii="Times New Roman" w:hAnsi="Times New Roman" w:cs="Times New Roman"/>
          <w:b/>
          <w:bCs/>
        </w:rPr>
      </w:pPr>
      <w:commentRangeStart w:id="3"/>
      <w:r w:rsidRPr="00BC7C85">
        <w:rPr>
          <w:rFonts w:ascii="Times New Roman" w:hAnsi="Times New Roman" w:cs="Times New Roman"/>
          <w:b/>
          <w:bCs/>
        </w:rPr>
        <w:t>Proposed research</w:t>
      </w:r>
      <w:commentRangeEnd w:id="3"/>
      <w:r w:rsidR="00CC68D7">
        <w:rPr>
          <w:rStyle w:val="CommentReference"/>
        </w:rPr>
        <w:commentReference w:id="3"/>
      </w:r>
    </w:p>
    <w:p w14:paraId="2361274E" w14:textId="25A1D1B9" w:rsidR="00CC68D7" w:rsidRPr="00CC68D7" w:rsidRDefault="00CC68D7" w:rsidP="00CC68D7">
      <w:pPr>
        <w:pStyle w:val="ListParagraph"/>
        <w:numPr>
          <w:ilvl w:val="0"/>
          <w:numId w:val="1"/>
        </w:numPr>
        <w:spacing w:line="480" w:lineRule="auto"/>
        <w:rPr>
          <w:ins w:id="4" w:author="Sasha Seroy" w:date="2023-11-02T14:24:00Z"/>
          <w:rFonts w:ascii="Times New Roman" w:hAnsi="Times New Roman" w:cs="Times New Roman"/>
          <w:b/>
          <w:bCs/>
          <w:rPrChange w:id="5" w:author="Sasha Seroy" w:date="2023-11-02T14:24:00Z">
            <w:rPr>
              <w:ins w:id="6" w:author="Sasha Seroy" w:date="2023-11-02T14:24:00Z"/>
            </w:rPr>
          </w:rPrChange>
        </w:rPr>
        <w:pPrChange w:id="7" w:author="Sasha Seroy" w:date="2023-11-02T14:24:00Z">
          <w:pPr>
            <w:spacing w:line="480" w:lineRule="auto"/>
          </w:pPr>
        </w:pPrChange>
      </w:pPr>
      <w:ins w:id="8" w:author="Sasha Seroy" w:date="2023-11-02T14:24:00Z">
        <w:r w:rsidRPr="00CC68D7">
          <w:rPr>
            <w:rFonts w:ascii="Times New Roman" w:hAnsi="Times New Roman" w:cs="Times New Roman"/>
            <w:b/>
            <w:bCs/>
            <w:rPrChange w:id="9" w:author="Sasha Seroy" w:date="2023-11-02T14:24:00Z">
              <w:rPr/>
            </w:rPrChange>
          </w:rPr>
          <w:t xml:space="preserve">Building the </w:t>
        </w:r>
        <w:proofErr w:type="spellStart"/>
        <w:r w:rsidRPr="00CC68D7">
          <w:rPr>
            <w:rFonts w:ascii="Times New Roman" w:hAnsi="Times New Roman" w:cs="Times New Roman"/>
            <w:b/>
            <w:bCs/>
            <w:rPrChange w:id="10" w:author="Sasha Seroy" w:date="2023-11-02T14:24:00Z">
              <w:rPr/>
            </w:rPrChange>
          </w:rPr>
          <w:t>openFloat</w:t>
        </w:r>
        <w:proofErr w:type="spellEnd"/>
      </w:ins>
    </w:p>
    <w:p w14:paraId="7F98D9FB" w14:textId="583FD1D1" w:rsidR="000C4991" w:rsidRDefault="00570400" w:rsidP="003751EE">
      <w:pPr>
        <w:spacing w:line="480" w:lineRule="auto"/>
        <w:rPr>
          <w:rFonts w:ascii="Times New Roman" w:hAnsi="Times New Roman" w:cs="Times New Roman"/>
        </w:rPr>
      </w:pPr>
      <w:r>
        <w:rPr>
          <w:rFonts w:ascii="Times New Roman" w:hAnsi="Times New Roman" w:cs="Times New Roman"/>
        </w:rPr>
        <w:t xml:space="preserve">This project proposes the design and build of an open-source autonomous profiling float </w:t>
      </w:r>
      <w:r w:rsidR="00E47492">
        <w:rPr>
          <w:rFonts w:ascii="Times New Roman" w:hAnsi="Times New Roman" w:cs="Times New Roman"/>
        </w:rPr>
        <w:t xml:space="preserve">– dubbed </w:t>
      </w:r>
      <w:proofErr w:type="spellStart"/>
      <w:r w:rsidR="00E47492">
        <w:rPr>
          <w:rFonts w:ascii="Times New Roman" w:hAnsi="Times New Roman" w:cs="Times New Roman"/>
        </w:rPr>
        <w:t>openFloat</w:t>
      </w:r>
      <w:proofErr w:type="spellEnd"/>
      <w:r w:rsidR="00E47492">
        <w:rPr>
          <w:rFonts w:ascii="Times New Roman" w:hAnsi="Times New Roman" w:cs="Times New Roman"/>
        </w:rPr>
        <w:t xml:space="preserve"> – </w:t>
      </w:r>
      <w:r>
        <w:rPr>
          <w:rFonts w:ascii="Times New Roman" w:hAnsi="Times New Roman" w:cs="Times New Roman"/>
        </w:rPr>
        <w:t>for the collection of foundational oceanographic data variables such as temperature, pressure, and salinity.</w:t>
      </w:r>
      <w:r w:rsidR="00E47492">
        <w:rPr>
          <w:rFonts w:ascii="Times New Roman" w:hAnsi="Times New Roman" w:cs="Times New Roman"/>
        </w:rPr>
        <w:t xml:space="preserve"> </w:t>
      </w:r>
      <w:proofErr w:type="spellStart"/>
      <w:r w:rsidR="000C4991">
        <w:rPr>
          <w:rFonts w:ascii="Times New Roman" w:hAnsi="Times New Roman" w:cs="Times New Roman"/>
        </w:rPr>
        <w:t>OpenFloat</w:t>
      </w:r>
      <w:proofErr w:type="spellEnd"/>
      <w:r w:rsidR="000C4991">
        <w:rPr>
          <w:rFonts w:ascii="Times New Roman" w:hAnsi="Times New Roman" w:cs="Times New Roman"/>
        </w:rPr>
        <w:t xml:space="preserve"> will use readily available electronics modules to collect, store, and transmit data. Common 3D printer motor control circuitry (e.g., Nema17 stepper motors and TMC2209 stepper motor drivers) will </w:t>
      </w:r>
      <w:r w:rsidR="00A41E7E">
        <w:rPr>
          <w:rFonts w:ascii="Times New Roman" w:hAnsi="Times New Roman" w:cs="Times New Roman"/>
        </w:rPr>
        <w:t xml:space="preserve">also </w:t>
      </w:r>
      <w:r w:rsidR="000C4991">
        <w:rPr>
          <w:rFonts w:ascii="Times New Roman" w:hAnsi="Times New Roman" w:cs="Times New Roman"/>
        </w:rPr>
        <w:t xml:space="preserve">be used to control the buoyancy engine. </w:t>
      </w:r>
      <w:r w:rsidR="00A41E7E">
        <w:rPr>
          <w:rFonts w:ascii="Times New Roman" w:hAnsi="Times New Roman" w:cs="Times New Roman"/>
        </w:rPr>
        <w:t xml:space="preserve">The float will collect 12-bit analog pressure and temperature signals, GPS positioning, time, digital light intensity, acceleration and absolute positioning, internal pressure, internal humidity, and internal temperature. These data will be stored on an internal 4GB SD card and later transmitted by LoRa radio via the 915 MHz industrial, scientific, and medical (ISM) band to a remote storage device shoreside or onboard the research vessel. </w:t>
      </w:r>
    </w:p>
    <w:p w14:paraId="678A2213" w14:textId="77777777" w:rsidR="00CC68D7" w:rsidDel="00CC68D7" w:rsidRDefault="00CC68D7" w:rsidP="00CC68D7">
      <w:pPr>
        <w:spacing w:line="480" w:lineRule="auto"/>
        <w:rPr>
          <w:del w:id="11" w:author="Sasha Seroy" w:date="2023-11-02T14:28:00Z"/>
          <w:moveTo w:id="12" w:author="Sasha Seroy" w:date="2023-11-02T14:25:00Z"/>
          <w:rFonts w:ascii="Times New Roman" w:hAnsi="Times New Roman" w:cs="Times New Roman"/>
        </w:rPr>
      </w:pPr>
      <w:moveToRangeStart w:id="13" w:author="Sasha Seroy" w:date="2023-11-02T14:25:00Z" w:name="move149827548"/>
      <w:moveTo w:id="14" w:author="Sasha Seroy" w:date="2023-11-02T14:25:00Z">
        <w:r>
          <w:rPr>
            <w:rFonts w:ascii="Times New Roman" w:hAnsi="Times New Roman" w:cs="Times New Roman"/>
          </w:rPr>
          <w:t xml:space="preserve">The float will be controlled by an Adafruit ESP32 Feather Huzzah, a microcontroller board that can be purchased for 20 USD or less. This board has processor speeds of up to 240 MHz (Adafruit Industries, 2023), a speed roughly 10 times as fast as the TT8 processor on the original </w:t>
        </w:r>
        <w:proofErr w:type="spellStart"/>
        <w:r>
          <w:rPr>
            <w:rFonts w:ascii="Times New Roman" w:hAnsi="Times New Roman" w:cs="Times New Roman"/>
          </w:rPr>
          <w:t>seagliders</w:t>
        </w:r>
        <w:proofErr w:type="spellEnd"/>
        <w:r>
          <w:rPr>
            <w:rFonts w:ascii="Times New Roman" w:hAnsi="Times New Roman" w:cs="Times New Roman"/>
          </w:rPr>
          <w:t xml:space="preserve"> (Freescale Semiconductor, 1995; Eriksen et al., 2001), and runs on 3.3 V logic. The ESP32 v2 that is used in the development of </w:t>
        </w:r>
        <w:proofErr w:type="spellStart"/>
        <w:r>
          <w:rPr>
            <w:rFonts w:ascii="Times New Roman" w:hAnsi="Times New Roman" w:cs="Times New Roman"/>
          </w:rPr>
          <w:t>openFloat</w:t>
        </w:r>
        <w:proofErr w:type="spellEnd"/>
        <w:r>
          <w:rPr>
            <w:rFonts w:ascii="Times New Roman" w:hAnsi="Times New Roman" w:cs="Times New Roman"/>
          </w:rPr>
          <w:t xml:space="preserve"> has 8 MB Flash memory, 2 MB PSRAM, </w:t>
        </w:r>
        <w:r>
          <w:rPr>
            <w:rFonts w:ascii="Times New Roman" w:hAnsi="Times New Roman" w:cs="Times New Roman"/>
          </w:rPr>
          <w:lastRenderedPageBreak/>
          <w:t xml:space="preserve">built-in Bluetooth and Wi-Fi capabilities, and 21 available pins for signal input/output (see </w:t>
        </w:r>
        <w:r>
          <w:fldChar w:fldCharType="begin"/>
        </w:r>
        <w:r>
          <w:instrText>HYPERLINK "https://learn.adafruit.com/adafruit-esp32-feather-v2/overview"</w:instrText>
        </w:r>
        <w:r>
          <w:fldChar w:fldCharType="separate"/>
        </w:r>
        <w:r w:rsidRPr="00670651">
          <w:rPr>
            <w:rStyle w:val="Hyperlink"/>
            <w:rFonts w:ascii="Times New Roman" w:hAnsi="Times New Roman" w:cs="Times New Roman"/>
          </w:rPr>
          <w:t>https://learn.adafruit.com/adafruit-esp32-feather-v2/overview</w:t>
        </w:r>
        <w:r>
          <w:rPr>
            <w:rStyle w:val="Hyperlink"/>
            <w:rFonts w:ascii="Times New Roman" w:hAnsi="Times New Roman" w:cs="Times New Roman"/>
          </w:rPr>
          <w:fldChar w:fldCharType="end"/>
        </w:r>
        <w:r>
          <w:rPr>
            <w:rFonts w:ascii="Times New Roman" w:hAnsi="Times New Roman" w:cs="Times New Roman"/>
          </w:rPr>
          <w:t xml:space="preserve"> for further detail). Furthermore, the ESP32 is capable of sub-milliamp deep sleep a with nominal current draw of 70 </w:t>
        </w:r>
        <w:r>
          <w:rPr>
            <w:rFonts w:ascii="Times New Roman" w:hAnsi="Times New Roman" w:cs="Times New Roman"/>
            <w:i/>
            <w:iCs/>
          </w:rPr>
          <w:t>µ</w:t>
        </w:r>
        <w:r>
          <w:rPr>
            <w:rFonts w:ascii="Times New Roman" w:hAnsi="Times New Roman" w:cs="Times New Roman"/>
          </w:rPr>
          <w:t xml:space="preserve">A. The fast processor speeds, large quantity of input-output pins, 12-bit analog pins, and low current draw of the ESP32 yields an opportunity for high precision and low-power data collection. The ESP32 will be used to read values from the modules described above and later transmit the data to shore (see Figure 1 for a preliminary wiring diagram and find more detailed information at </w:t>
        </w:r>
        <w:r>
          <w:fldChar w:fldCharType="begin"/>
        </w:r>
        <w:r>
          <w:instrText>HYPERLINK "https://github.com/cflaim1123/openFloat"</w:instrText>
        </w:r>
        <w:r>
          <w:fldChar w:fldCharType="separate"/>
        </w:r>
        <w:r w:rsidRPr="00670651">
          <w:rPr>
            <w:rStyle w:val="Hyperlink"/>
            <w:rFonts w:ascii="Times New Roman" w:hAnsi="Times New Roman" w:cs="Times New Roman"/>
          </w:rPr>
          <w:t>https://github.com/cflaim1123/openFloat</w:t>
        </w:r>
        <w:r>
          <w:rPr>
            <w:rStyle w:val="Hyperlink"/>
            <w:rFonts w:ascii="Times New Roman" w:hAnsi="Times New Roman" w:cs="Times New Roman"/>
          </w:rPr>
          <w:fldChar w:fldCharType="end"/>
        </w:r>
        <w:r>
          <w:rPr>
            <w:rFonts w:ascii="Times New Roman" w:hAnsi="Times New Roman" w:cs="Times New Roman"/>
          </w:rPr>
          <w:t xml:space="preserve">). </w:t>
        </w:r>
      </w:moveTo>
    </w:p>
    <w:moveToRangeEnd w:id="13"/>
    <w:p w14:paraId="0D63812E" w14:textId="714E5D12" w:rsidR="00CC68D7" w:rsidRPr="00CC68D7" w:rsidRDefault="00CC68D7" w:rsidP="00CC68D7">
      <w:pPr>
        <w:pStyle w:val="ListParagraph"/>
        <w:numPr>
          <w:ilvl w:val="0"/>
          <w:numId w:val="1"/>
        </w:numPr>
        <w:spacing w:line="480" w:lineRule="auto"/>
        <w:rPr>
          <w:ins w:id="15" w:author="Sasha Seroy" w:date="2023-11-02T14:29:00Z"/>
          <w:rFonts w:ascii="Times New Roman" w:hAnsi="Times New Roman" w:cs="Times New Roman"/>
          <w:b/>
          <w:bCs/>
          <w:rPrChange w:id="16" w:author="Sasha Seroy" w:date="2023-11-02T14:31:00Z">
            <w:rPr>
              <w:ins w:id="17" w:author="Sasha Seroy" w:date="2023-11-02T14:29:00Z"/>
              <w:rFonts w:ascii="Times New Roman" w:hAnsi="Times New Roman" w:cs="Times New Roman"/>
            </w:rPr>
          </w:rPrChange>
        </w:rPr>
      </w:pPr>
      <w:ins w:id="18" w:author="Sasha Seroy" w:date="2023-11-02T14:29:00Z">
        <w:r w:rsidRPr="00CC68D7">
          <w:rPr>
            <w:rFonts w:ascii="Times New Roman" w:hAnsi="Times New Roman" w:cs="Times New Roman"/>
            <w:b/>
            <w:bCs/>
            <w:rPrChange w:id="19" w:author="Sasha Seroy" w:date="2023-11-02T14:31:00Z">
              <w:rPr>
                <w:rFonts w:ascii="Times New Roman" w:hAnsi="Times New Roman" w:cs="Times New Roman"/>
              </w:rPr>
            </w:rPrChange>
          </w:rPr>
          <w:t xml:space="preserve">Testing the </w:t>
        </w:r>
        <w:proofErr w:type="spellStart"/>
        <w:r w:rsidRPr="00CC68D7">
          <w:rPr>
            <w:rFonts w:ascii="Times New Roman" w:hAnsi="Times New Roman" w:cs="Times New Roman"/>
            <w:b/>
            <w:bCs/>
            <w:rPrChange w:id="20" w:author="Sasha Seroy" w:date="2023-11-02T14:31:00Z">
              <w:rPr>
                <w:rFonts w:ascii="Times New Roman" w:hAnsi="Times New Roman" w:cs="Times New Roman"/>
              </w:rPr>
            </w:rPrChange>
          </w:rPr>
          <w:t>openFloat</w:t>
        </w:r>
        <w:proofErr w:type="spellEnd"/>
      </w:ins>
    </w:p>
    <w:p w14:paraId="6266BCF6" w14:textId="6CAF8E87" w:rsidR="00CC68D7" w:rsidRPr="00CC68D7" w:rsidRDefault="00CC68D7" w:rsidP="00CC68D7">
      <w:pPr>
        <w:spacing w:line="480" w:lineRule="auto"/>
        <w:rPr>
          <w:ins w:id="21" w:author="Sasha Seroy" w:date="2023-11-02T14:25:00Z"/>
          <w:rFonts w:ascii="Times New Roman" w:hAnsi="Times New Roman" w:cs="Times New Roman"/>
          <w:rPrChange w:id="22" w:author="Sasha Seroy" w:date="2023-11-02T14:29:00Z">
            <w:rPr>
              <w:ins w:id="23" w:author="Sasha Seroy" w:date="2023-11-02T14:25:00Z"/>
            </w:rPr>
          </w:rPrChange>
        </w:rPr>
      </w:pPr>
      <w:ins w:id="24" w:author="Sasha Seroy" w:date="2023-11-02T14:29:00Z">
        <w:r>
          <w:rPr>
            <w:rFonts w:ascii="Times New Roman" w:hAnsi="Times New Roman" w:cs="Times New Roman"/>
          </w:rPr>
          <w:t xml:space="preserve">[Talk here about how the </w:t>
        </w:r>
      </w:ins>
      <w:ins w:id="25" w:author="Sasha Seroy" w:date="2023-11-02T14:30:00Z">
        <w:r>
          <w:rPr>
            <w:rFonts w:ascii="Times New Roman" w:hAnsi="Times New Roman" w:cs="Times New Roman"/>
          </w:rPr>
          <w:t>sensors will be tested first in the OSB pool and calibrated. Then tested on a manual cast alongside SG175 Shilshole test dive on Nov 10 as a proof of conce</w:t>
        </w:r>
      </w:ins>
      <w:ins w:id="26" w:author="Sasha Seroy" w:date="2023-11-02T14:31:00Z">
        <w:r>
          <w:rPr>
            <w:rFonts w:ascii="Times New Roman" w:hAnsi="Times New Roman" w:cs="Times New Roman"/>
          </w:rPr>
          <w:t xml:space="preserve">pt to test </w:t>
        </w:r>
      </w:ins>
      <w:ins w:id="27" w:author="Sasha Seroy" w:date="2023-11-02T14:40:00Z">
        <w:r w:rsidR="00F118FC">
          <w:rPr>
            <w:rFonts w:ascii="Times New Roman" w:hAnsi="Times New Roman" w:cs="Times New Roman"/>
          </w:rPr>
          <w:t>salinity</w:t>
        </w:r>
      </w:ins>
      <w:ins w:id="28" w:author="Sasha Seroy" w:date="2023-11-02T14:31:00Z">
        <w:r>
          <w:rPr>
            <w:rFonts w:ascii="Times New Roman" w:hAnsi="Times New Roman" w:cs="Times New Roman"/>
          </w:rPr>
          <w:t xml:space="preserve"> calculations] </w:t>
        </w:r>
      </w:ins>
      <w:ins w:id="29" w:author="Sasha Seroy" w:date="2023-11-02T14:29:00Z">
        <w:r>
          <w:rPr>
            <w:rFonts w:ascii="Times New Roman" w:hAnsi="Times New Roman" w:cs="Times New Roman"/>
          </w:rPr>
          <w:t>During the first deployment, the float will be tethered to a line and manually cast at ~0.1 m s</w:t>
        </w:r>
        <w:r>
          <w:rPr>
            <w:rFonts w:ascii="Times New Roman" w:hAnsi="Times New Roman" w:cs="Times New Roman"/>
            <w:vertAlign w:val="superscript"/>
          </w:rPr>
          <w:t xml:space="preserve">-1 </w:t>
        </w:r>
        <w:r>
          <w:rPr>
            <w:rFonts w:ascii="Times New Roman" w:hAnsi="Times New Roman" w:cs="Times New Roman"/>
          </w:rPr>
          <w:t>in Shilshole Bay</w:t>
        </w:r>
      </w:ins>
    </w:p>
    <w:p w14:paraId="230A2E8F" w14:textId="62AB13BE" w:rsidR="00CC68D7" w:rsidRPr="00CC68D7" w:rsidRDefault="00CC68D7" w:rsidP="00CC68D7">
      <w:pPr>
        <w:pStyle w:val="ListParagraph"/>
        <w:numPr>
          <w:ilvl w:val="0"/>
          <w:numId w:val="1"/>
        </w:numPr>
        <w:spacing w:line="480" w:lineRule="auto"/>
        <w:rPr>
          <w:rFonts w:ascii="Times New Roman" w:hAnsi="Times New Roman" w:cs="Times New Roman"/>
          <w:b/>
          <w:bCs/>
          <w:rPrChange w:id="30" w:author="Sasha Seroy" w:date="2023-11-02T14:31:00Z">
            <w:rPr/>
          </w:rPrChange>
        </w:rPr>
        <w:pPrChange w:id="31" w:author="Sasha Seroy" w:date="2023-11-02T14:25:00Z">
          <w:pPr>
            <w:spacing w:line="480" w:lineRule="auto"/>
          </w:pPr>
        </w:pPrChange>
      </w:pPr>
      <w:ins w:id="32" w:author="Sasha Seroy" w:date="2023-11-02T14:25:00Z">
        <w:r w:rsidRPr="00CC68D7">
          <w:rPr>
            <w:rFonts w:ascii="Times New Roman" w:hAnsi="Times New Roman" w:cs="Times New Roman"/>
            <w:b/>
            <w:bCs/>
            <w:rPrChange w:id="33" w:author="Sasha Seroy" w:date="2023-11-02T14:31:00Z">
              <w:rPr>
                <w:rFonts w:ascii="Times New Roman" w:hAnsi="Times New Roman" w:cs="Times New Roman"/>
              </w:rPr>
            </w:rPrChange>
          </w:rPr>
          <w:t>Field implementation and data analysis</w:t>
        </w:r>
      </w:ins>
    </w:p>
    <w:p w14:paraId="6FBA850D" w14:textId="06DCD311" w:rsidR="00A41E7E" w:rsidRDefault="00CC68D7" w:rsidP="003751EE">
      <w:pPr>
        <w:spacing w:line="480" w:lineRule="auto"/>
        <w:rPr>
          <w:rFonts w:ascii="Times New Roman" w:hAnsi="Times New Roman" w:cs="Times New Roman"/>
        </w:rPr>
      </w:pPr>
      <w:ins w:id="34" w:author="Sasha Seroy" w:date="2023-11-02T14:26:00Z">
        <w:r>
          <w:rPr>
            <w:rFonts w:ascii="Times New Roman" w:hAnsi="Times New Roman" w:cs="Times New Roman"/>
          </w:rPr>
          <w:t xml:space="preserve">The </w:t>
        </w:r>
        <w:proofErr w:type="spellStart"/>
        <w:r>
          <w:rPr>
            <w:rFonts w:ascii="Times New Roman" w:hAnsi="Times New Roman" w:cs="Times New Roman"/>
          </w:rPr>
          <w:t>openFloat</w:t>
        </w:r>
        <w:proofErr w:type="spellEnd"/>
        <w:r>
          <w:rPr>
            <w:rFonts w:ascii="Times New Roman" w:hAnsi="Times New Roman" w:cs="Times New Roman"/>
          </w:rPr>
          <w:t xml:space="preserve"> will be deployed in </w:t>
        </w:r>
        <w:proofErr w:type="spellStart"/>
        <w:r>
          <w:rPr>
            <w:rFonts w:ascii="Times New Roman" w:hAnsi="Times New Roman" w:cs="Times New Roman"/>
          </w:rPr>
          <w:t>Colvos</w:t>
        </w:r>
        <w:proofErr w:type="spellEnd"/>
        <w:r>
          <w:rPr>
            <w:rFonts w:ascii="Times New Roman" w:hAnsi="Times New Roman" w:cs="Times New Roman"/>
          </w:rPr>
          <w:t xml:space="preserve"> Passage, WA in conjunction with </w:t>
        </w:r>
        <w:proofErr w:type="spellStart"/>
        <w:r>
          <w:rPr>
            <w:rFonts w:ascii="Times New Roman" w:hAnsi="Times New Roman" w:cs="Times New Roman"/>
          </w:rPr>
          <w:t>Seaglider</w:t>
        </w:r>
        <w:proofErr w:type="spellEnd"/>
        <w:r>
          <w:rPr>
            <w:rFonts w:ascii="Times New Roman" w:hAnsi="Times New Roman" w:cs="Times New Roman"/>
          </w:rPr>
          <w:t xml:space="preserve"> 175 </w:t>
        </w:r>
      </w:ins>
      <w:ins w:id="35" w:author="Sasha Seroy" w:date="2023-11-02T14:27:00Z">
        <w:r>
          <w:rPr>
            <w:rFonts w:ascii="Times New Roman" w:hAnsi="Times New Roman" w:cs="Times New Roman"/>
          </w:rPr>
          <w:t>to address the question of how well we can estimate salinity</w:t>
        </w:r>
      </w:ins>
      <w:ins w:id="36" w:author="Sasha Seroy" w:date="2023-11-02T14:31:00Z">
        <w:r>
          <w:rPr>
            <w:rFonts w:ascii="Times New Roman" w:hAnsi="Times New Roman" w:cs="Times New Roman"/>
          </w:rPr>
          <w:t xml:space="preserve">. [Talk about why </w:t>
        </w:r>
        <w:proofErr w:type="spellStart"/>
        <w:r>
          <w:rPr>
            <w:rFonts w:ascii="Times New Roman" w:hAnsi="Times New Roman" w:cs="Times New Roman"/>
          </w:rPr>
          <w:t>Colvos</w:t>
        </w:r>
        <w:proofErr w:type="spellEnd"/>
        <w:r>
          <w:rPr>
            <w:rFonts w:ascii="Times New Roman" w:hAnsi="Times New Roman" w:cs="Times New Roman"/>
          </w:rPr>
          <w:t xml:space="preserve"> Passage here since it is well mixed, better for you data ground trut</w:t>
        </w:r>
      </w:ins>
      <w:ins w:id="37" w:author="Sasha Seroy" w:date="2023-11-02T14:32:00Z">
        <w:r>
          <w:rPr>
            <w:rFonts w:ascii="Times New Roman" w:hAnsi="Times New Roman" w:cs="Times New Roman"/>
          </w:rPr>
          <w:t xml:space="preserve">hing, reducing environmental sources of error] </w:t>
        </w:r>
      </w:ins>
      <w:r w:rsidR="00A41E7E">
        <w:rPr>
          <w:rFonts w:ascii="Times New Roman" w:hAnsi="Times New Roman" w:cs="Times New Roman"/>
        </w:rPr>
        <w:t>We hypothesize that a</w:t>
      </w:r>
      <w:r w:rsidR="00DC54F2">
        <w:rPr>
          <w:rFonts w:ascii="Times New Roman" w:hAnsi="Times New Roman" w:cs="Times New Roman"/>
        </w:rPr>
        <w:t xml:space="preserve"> </w:t>
      </w:r>
      <w:r w:rsidR="00DC54F2" w:rsidRPr="00DC54F2">
        <w:rPr>
          <w:rFonts w:ascii="Times New Roman" w:hAnsi="Times New Roman" w:cs="Times New Roman"/>
        </w:rPr>
        <w:t>DIY profiling float can be built and collect basic oceanographic data of similar quality</w:t>
      </w:r>
      <w:r w:rsidR="00DC54F2">
        <w:rPr>
          <w:rFonts w:ascii="Times New Roman" w:hAnsi="Times New Roman" w:cs="Times New Roman"/>
        </w:rPr>
        <w:t>, proportional to its cost,</w:t>
      </w:r>
      <w:r w:rsidR="00DC54F2" w:rsidRPr="00DC54F2">
        <w:rPr>
          <w:rFonts w:ascii="Times New Roman" w:hAnsi="Times New Roman" w:cs="Times New Roman"/>
        </w:rPr>
        <w:t xml:space="preserve"> to standard AUV data collection methods and </w:t>
      </w:r>
      <w:r w:rsidR="00DC54F2">
        <w:rPr>
          <w:rFonts w:ascii="Times New Roman" w:hAnsi="Times New Roman" w:cs="Times New Roman"/>
        </w:rPr>
        <w:t xml:space="preserve">be used to </w:t>
      </w:r>
      <w:r w:rsidR="00DC54F2" w:rsidRPr="00DC54F2">
        <w:rPr>
          <w:rFonts w:ascii="Times New Roman" w:hAnsi="Times New Roman" w:cs="Times New Roman"/>
        </w:rPr>
        <w:t xml:space="preserve">estimate </w:t>
      </w:r>
      <w:r w:rsidR="00DC54F2">
        <w:rPr>
          <w:rFonts w:ascii="Times New Roman" w:hAnsi="Times New Roman" w:cs="Times New Roman"/>
        </w:rPr>
        <w:t xml:space="preserve">halocline strength and depth in </w:t>
      </w:r>
      <w:proofErr w:type="spellStart"/>
      <w:r w:rsidR="00DC54F2">
        <w:rPr>
          <w:rFonts w:ascii="Times New Roman" w:hAnsi="Times New Roman" w:cs="Times New Roman"/>
        </w:rPr>
        <w:t>Colvos</w:t>
      </w:r>
      <w:proofErr w:type="spellEnd"/>
      <w:r w:rsidR="00DC54F2">
        <w:rPr>
          <w:rFonts w:ascii="Times New Roman" w:hAnsi="Times New Roman" w:cs="Times New Roman"/>
        </w:rPr>
        <w:t xml:space="preserve"> Passage, WA,</w:t>
      </w:r>
      <w:r w:rsidR="00DC54F2" w:rsidRPr="00DC54F2">
        <w:rPr>
          <w:rFonts w:ascii="Times New Roman" w:hAnsi="Times New Roman" w:cs="Times New Roman"/>
        </w:rPr>
        <w:t xml:space="preserve"> without employing traditional </w:t>
      </w:r>
      <w:r w:rsidR="00DC54F2">
        <w:rPr>
          <w:rFonts w:ascii="Times New Roman" w:hAnsi="Times New Roman" w:cs="Times New Roman"/>
        </w:rPr>
        <w:t xml:space="preserve">salinity </w:t>
      </w:r>
      <w:r w:rsidR="00DC54F2" w:rsidRPr="00DC54F2">
        <w:rPr>
          <w:rFonts w:ascii="Times New Roman" w:hAnsi="Times New Roman" w:cs="Times New Roman"/>
        </w:rPr>
        <w:t>measurement techniques</w:t>
      </w:r>
      <w:r w:rsidR="00DC54F2">
        <w:rPr>
          <w:rFonts w:ascii="Times New Roman" w:hAnsi="Times New Roman" w:cs="Times New Roman"/>
        </w:rPr>
        <w:t xml:space="preserve">. </w:t>
      </w:r>
      <w:del w:id="38" w:author="Sasha Seroy" w:date="2023-11-02T14:31:00Z">
        <w:r w:rsidR="00DC54F2" w:rsidDel="00CC68D7">
          <w:rPr>
            <w:rFonts w:ascii="Times New Roman" w:hAnsi="Times New Roman" w:cs="Times New Roman"/>
          </w:rPr>
          <w:delText>We further pose that h</w:delText>
        </w:r>
        <w:r w:rsidR="00DC54F2" w:rsidRPr="00DC54F2" w:rsidDel="00CC68D7">
          <w:rPr>
            <w:rFonts w:ascii="Times New Roman" w:hAnsi="Times New Roman" w:cs="Times New Roman"/>
          </w:rPr>
          <w:delText>alocline strength and depth in Colvos Passage, WA, will not vary significantly during a 12-hour December tidal cycle due to high levels of mixing in the channel.</w:delText>
        </w:r>
      </w:del>
    </w:p>
    <w:p w14:paraId="0D777581" w14:textId="77777777" w:rsidR="000C4991" w:rsidRDefault="000C4991" w:rsidP="003751EE">
      <w:pPr>
        <w:spacing w:line="480" w:lineRule="auto"/>
        <w:rPr>
          <w:rFonts w:ascii="Times New Roman" w:hAnsi="Times New Roman" w:cs="Times New Roman"/>
        </w:rPr>
      </w:pPr>
    </w:p>
    <w:p w14:paraId="7C17C889" w14:textId="3F0366D6" w:rsidR="002E5445" w:rsidDel="00CC68D7" w:rsidRDefault="00E47492" w:rsidP="002E5445">
      <w:pPr>
        <w:spacing w:line="480" w:lineRule="auto"/>
        <w:rPr>
          <w:moveFrom w:id="39" w:author="Sasha Seroy" w:date="2023-11-02T14:25:00Z"/>
          <w:rFonts w:ascii="Times New Roman" w:hAnsi="Times New Roman" w:cs="Times New Roman"/>
        </w:rPr>
      </w:pPr>
      <w:moveFromRangeStart w:id="40" w:author="Sasha Seroy" w:date="2023-11-02T14:25:00Z" w:name="move149827548"/>
      <w:moveFrom w:id="41" w:author="Sasha Seroy" w:date="2023-11-02T14:25:00Z">
        <w:r w:rsidDel="00CC68D7">
          <w:rPr>
            <w:rFonts w:ascii="Times New Roman" w:hAnsi="Times New Roman" w:cs="Times New Roman"/>
          </w:rPr>
          <w:t xml:space="preserve">The float will be controlled by an Adafruit ESP32 Feather Huzzah, a microcontroller board that can be purchased for 20 USD or less. </w:t>
        </w:r>
        <w:r w:rsidR="001015D5" w:rsidDel="00CC68D7">
          <w:rPr>
            <w:rFonts w:ascii="Times New Roman" w:hAnsi="Times New Roman" w:cs="Times New Roman"/>
          </w:rPr>
          <w:t>This board has</w:t>
        </w:r>
        <w:r w:rsidR="00DC54F2" w:rsidDel="00CC68D7">
          <w:rPr>
            <w:rFonts w:ascii="Times New Roman" w:hAnsi="Times New Roman" w:cs="Times New Roman"/>
          </w:rPr>
          <w:t xml:space="preserve"> </w:t>
        </w:r>
        <w:r w:rsidR="001015D5" w:rsidDel="00CC68D7">
          <w:rPr>
            <w:rFonts w:ascii="Times New Roman" w:hAnsi="Times New Roman" w:cs="Times New Roman"/>
          </w:rPr>
          <w:t>processor speed</w:t>
        </w:r>
        <w:r w:rsidR="00DC54F2" w:rsidDel="00CC68D7">
          <w:rPr>
            <w:rFonts w:ascii="Times New Roman" w:hAnsi="Times New Roman" w:cs="Times New Roman"/>
          </w:rPr>
          <w:t>s</w:t>
        </w:r>
        <w:r w:rsidR="001015D5" w:rsidDel="00CC68D7">
          <w:rPr>
            <w:rFonts w:ascii="Times New Roman" w:hAnsi="Times New Roman" w:cs="Times New Roman"/>
          </w:rPr>
          <w:t xml:space="preserve"> of </w:t>
        </w:r>
        <w:r w:rsidR="00DC54F2" w:rsidDel="00CC68D7">
          <w:rPr>
            <w:rFonts w:ascii="Times New Roman" w:hAnsi="Times New Roman" w:cs="Times New Roman"/>
          </w:rPr>
          <w:t xml:space="preserve">up to </w:t>
        </w:r>
        <w:r w:rsidR="001015D5" w:rsidDel="00CC68D7">
          <w:rPr>
            <w:rFonts w:ascii="Times New Roman" w:hAnsi="Times New Roman" w:cs="Times New Roman"/>
          </w:rPr>
          <w:t xml:space="preserve">240 MHz (Adafruit Industries, 2023), a speed roughly 10 times as fast as the TT8 processor on the original seagliders (Freescale Semiconductor, 1995; Eriksen et al., 2001), and runs </w:t>
        </w:r>
        <w:r w:rsidR="000C4991" w:rsidDel="00CC68D7">
          <w:rPr>
            <w:rFonts w:ascii="Times New Roman" w:hAnsi="Times New Roman" w:cs="Times New Roman"/>
          </w:rPr>
          <w:t xml:space="preserve">on </w:t>
        </w:r>
        <w:r w:rsidR="001015D5" w:rsidDel="00CC68D7">
          <w:rPr>
            <w:rFonts w:ascii="Times New Roman" w:hAnsi="Times New Roman" w:cs="Times New Roman"/>
          </w:rPr>
          <w:t xml:space="preserve">3.3 V logic. </w:t>
        </w:r>
        <w:r w:rsidR="000C4991" w:rsidDel="00CC68D7">
          <w:rPr>
            <w:rFonts w:ascii="Times New Roman" w:hAnsi="Times New Roman" w:cs="Times New Roman"/>
          </w:rPr>
          <w:t xml:space="preserve">The ESP32 v2 that is used in the development of openFloat has 8 MB Flash memory, 2 MB PSRAM, built-in Bluetooth and Wi-Fi capabilities, and 21 available pins for signal input/output (see </w:t>
        </w:r>
        <w:r w:rsidR="00000000" w:rsidDel="00CC68D7">
          <w:fldChar w:fldCharType="begin"/>
        </w:r>
        <w:r w:rsidR="00000000" w:rsidDel="00CC68D7">
          <w:instrText>HYPERLINK "https://learn.adafruit.com/adafruit-esp32-feather-v2/overview"</w:instrText>
        </w:r>
        <w:r w:rsidR="00000000" w:rsidDel="00CC68D7">
          <w:fldChar w:fldCharType="separate"/>
        </w:r>
        <w:r w:rsidR="000C4991" w:rsidRPr="00670651" w:rsidDel="00CC68D7">
          <w:rPr>
            <w:rStyle w:val="Hyperlink"/>
            <w:rFonts w:ascii="Times New Roman" w:hAnsi="Times New Roman" w:cs="Times New Roman"/>
          </w:rPr>
          <w:t>https://learn.adafruit.com/adafruit-esp32-feather-v2/overview</w:t>
        </w:r>
        <w:r w:rsidR="00000000" w:rsidDel="00CC68D7">
          <w:rPr>
            <w:rStyle w:val="Hyperlink"/>
            <w:rFonts w:ascii="Times New Roman" w:hAnsi="Times New Roman" w:cs="Times New Roman"/>
          </w:rPr>
          <w:fldChar w:fldCharType="end"/>
        </w:r>
        <w:r w:rsidR="000C4991" w:rsidDel="00CC68D7">
          <w:rPr>
            <w:rFonts w:ascii="Times New Roman" w:hAnsi="Times New Roman" w:cs="Times New Roman"/>
          </w:rPr>
          <w:t xml:space="preserve"> for further detail). </w:t>
        </w:r>
        <w:r w:rsidR="00DC54F2" w:rsidDel="00CC68D7">
          <w:rPr>
            <w:rFonts w:ascii="Times New Roman" w:hAnsi="Times New Roman" w:cs="Times New Roman"/>
          </w:rPr>
          <w:t xml:space="preserve">Furthermore, the ESP32 is capable of sub-milliamp deep sleep a with nominal current draw of 70 </w:t>
        </w:r>
        <w:r w:rsidR="00DC54F2" w:rsidDel="00CC68D7">
          <w:rPr>
            <w:rFonts w:ascii="Times New Roman" w:hAnsi="Times New Roman" w:cs="Times New Roman"/>
            <w:i/>
            <w:iCs/>
          </w:rPr>
          <w:t>µ</w:t>
        </w:r>
        <w:r w:rsidR="00DC54F2" w:rsidDel="00CC68D7">
          <w:rPr>
            <w:rFonts w:ascii="Times New Roman" w:hAnsi="Times New Roman" w:cs="Times New Roman"/>
          </w:rPr>
          <w:t xml:space="preserve">A. The fast processor speeds, large quantity of input-output pins, </w:t>
        </w:r>
        <w:r w:rsidR="005C4E71" w:rsidDel="00CC68D7">
          <w:rPr>
            <w:rFonts w:ascii="Times New Roman" w:hAnsi="Times New Roman" w:cs="Times New Roman"/>
          </w:rPr>
          <w:t xml:space="preserve">12-bit analog pins, </w:t>
        </w:r>
        <w:r w:rsidR="00DC54F2" w:rsidDel="00CC68D7">
          <w:rPr>
            <w:rFonts w:ascii="Times New Roman" w:hAnsi="Times New Roman" w:cs="Times New Roman"/>
          </w:rPr>
          <w:t xml:space="preserve">and low current draw </w:t>
        </w:r>
        <w:r w:rsidR="005C4E71" w:rsidDel="00CC68D7">
          <w:rPr>
            <w:rFonts w:ascii="Times New Roman" w:hAnsi="Times New Roman" w:cs="Times New Roman"/>
          </w:rPr>
          <w:t xml:space="preserve">of the ESP32 </w:t>
        </w:r>
        <w:r w:rsidR="00DC54F2" w:rsidDel="00CC68D7">
          <w:rPr>
            <w:rFonts w:ascii="Times New Roman" w:hAnsi="Times New Roman" w:cs="Times New Roman"/>
          </w:rPr>
          <w:t xml:space="preserve">yields an opportunity for </w:t>
        </w:r>
        <w:r w:rsidR="005C4E71" w:rsidDel="00CC68D7">
          <w:rPr>
            <w:rFonts w:ascii="Times New Roman" w:hAnsi="Times New Roman" w:cs="Times New Roman"/>
          </w:rPr>
          <w:t xml:space="preserve">high precision and low-power data collection. </w:t>
        </w:r>
        <w:r w:rsidR="002E5445" w:rsidDel="00CC68D7">
          <w:rPr>
            <w:rFonts w:ascii="Times New Roman" w:hAnsi="Times New Roman" w:cs="Times New Roman"/>
          </w:rPr>
          <w:t xml:space="preserve">The ESP32 will be used to read values from the modules described above and later transmit the data </w:t>
        </w:r>
        <w:r w:rsidR="00901B56" w:rsidDel="00CC68D7">
          <w:rPr>
            <w:rFonts w:ascii="Times New Roman" w:hAnsi="Times New Roman" w:cs="Times New Roman"/>
          </w:rPr>
          <w:t xml:space="preserve">to shore </w:t>
        </w:r>
        <w:r w:rsidR="002E5445" w:rsidDel="00CC68D7">
          <w:rPr>
            <w:rFonts w:ascii="Times New Roman" w:hAnsi="Times New Roman" w:cs="Times New Roman"/>
          </w:rPr>
          <w:t xml:space="preserve">(see Figure 1 for a preliminary wiring diagram and find more detailed information at </w:t>
        </w:r>
        <w:r w:rsidR="00000000" w:rsidDel="00CC68D7">
          <w:fldChar w:fldCharType="begin"/>
        </w:r>
        <w:r w:rsidR="00000000" w:rsidDel="00CC68D7">
          <w:instrText>HYPERLINK "https://github.com/cflaim1123/openFloat"</w:instrText>
        </w:r>
        <w:r w:rsidR="00000000" w:rsidDel="00CC68D7">
          <w:fldChar w:fldCharType="separate"/>
        </w:r>
        <w:r w:rsidR="002E5445" w:rsidRPr="00670651" w:rsidDel="00CC68D7">
          <w:rPr>
            <w:rStyle w:val="Hyperlink"/>
            <w:rFonts w:ascii="Times New Roman" w:hAnsi="Times New Roman" w:cs="Times New Roman"/>
          </w:rPr>
          <w:t>https://github.com/cflaim1123/openFloat</w:t>
        </w:r>
        <w:r w:rsidR="00000000" w:rsidDel="00CC68D7">
          <w:rPr>
            <w:rStyle w:val="Hyperlink"/>
            <w:rFonts w:ascii="Times New Roman" w:hAnsi="Times New Roman" w:cs="Times New Roman"/>
          </w:rPr>
          <w:fldChar w:fldCharType="end"/>
        </w:r>
        <w:r w:rsidR="002E5445" w:rsidDel="00CC68D7">
          <w:rPr>
            <w:rFonts w:ascii="Times New Roman" w:hAnsi="Times New Roman" w:cs="Times New Roman"/>
          </w:rPr>
          <w:t xml:space="preserve">). </w:t>
        </w:r>
      </w:moveFrom>
    </w:p>
    <w:moveFromRangeEnd w:id="40"/>
    <w:p w14:paraId="1428FE5E" w14:textId="77777777" w:rsidR="002E5445" w:rsidRDefault="002E5445" w:rsidP="002E5445">
      <w:pPr>
        <w:spacing w:line="480" w:lineRule="auto"/>
        <w:rPr>
          <w:rFonts w:ascii="Times New Roman" w:hAnsi="Times New Roman" w:cs="Times New Roman"/>
        </w:rPr>
      </w:pPr>
    </w:p>
    <w:p w14:paraId="74CE4F5B" w14:textId="6C0B16B8" w:rsidR="00E47492" w:rsidRPr="002E5445" w:rsidRDefault="002E5445" w:rsidP="002E5445">
      <w:pPr>
        <w:spacing w:line="480" w:lineRule="auto"/>
        <w:rPr>
          <w:rFonts w:ascii="Times New Roman" w:hAnsi="Times New Roman" w:cs="Times New Roman"/>
        </w:rPr>
      </w:pPr>
      <w:r>
        <w:rPr>
          <w:rFonts w:ascii="Times New Roman" w:hAnsi="Times New Roman" w:cs="Times New Roman"/>
        </w:rPr>
        <w:t xml:space="preserve">Once assembled, </w:t>
      </w:r>
      <w:proofErr w:type="spellStart"/>
      <w:r>
        <w:rPr>
          <w:rFonts w:ascii="Times New Roman" w:hAnsi="Times New Roman" w:cs="Times New Roman"/>
        </w:rPr>
        <w:t>openFloat</w:t>
      </w:r>
      <w:proofErr w:type="spellEnd"/>
      <w:r>
        <w:rPr>
          <w:rFonts w:ascii="Times New Roman" w:hAnsi="Times New Roman" w:cs="Times New Roman"/>
        </w:rPr>
        <w:t xml:space="preserve"> will be twice deployed alongside a </w:t>
      </w:r>
      <w:proofErr w:type="spellStart"/>
      <w:r>
        <w:rPr>
          <w:rFonts w:ascii="Times New Roman" w:hAnsi="Times New Roman" w:cs="Times New Roman"/>
        </w:rPr>
        <w:t>seaglider</w:t>
      </w:r>
      <w:proofErr w:type="spellEnd"/>
      <w:r w:rsidR="00901B56">
        <w:rPr>
          <w:rFonts w:ascii="Times New Roman" w:hAnsi="Times New Roman" w:cs="Times New Roman"/>
        </w:rPr>
        <w:t xml:space="preserve"> – </w:t>
      </w:r>
      <w:proofErr w:type="spellStart"/>
      <w:r w:rsidR="00901B56">
        <w:rPr>
          <w:rFonts w:ascii="Times New Roman" w:hAnsi="Times New Roman" w:cs="Times New Roman"/>
        </w:rPr>
        <w:t>seaglider</w:t>
      </w:r>
      <w:proofErr w:type="spellEnd"/>
      <w:r w:rsidR="00901B56">
        <w:rPr>
          <w:rFonts w:ascii="Times New Roman" w:hAnsi="Times New Roman" w:cs="Times New Roman"/>
        </w:rPr>
        <w:t xml:space="preserve"> 175 for the first deployment and </w:t>
      </w:r>
      <w:proofErr w:type="spellStart"/>
      <w:r w:rsidR="00901B56">
        <w:rPr>
          <w:rFonts w:ascii="Times New Roman" w:hAnsi="Times New Roman" w:cs="Times New Roman"/>
        </w:rPr>
        <w:t>seaglider</w:t>
      </w:r>
      <w:proofErr w:type="spellEnd"/>
      <w:r w:rsidR="00901B56">
        <w:rPr>
          <w:rFonts w:ascii="Times New Roman" w:hAnsi="Times New Roman" w:cs="Times New Roman"/>
        </w:rPr>
        <w:t xml:space="preserve"> 195 for the second deployment – </w:t>
      </w:r>
      <w:r>
        <w:rPr>
          <w:rFonts w:ascii="Times New Roman" w:hAnsi="Times New Roman" w:cs="Times New Roman"/>
        </w:rPr>
        <w:t xml:space="preserve">in Puget Sound. </w:t>
      </w:r>
      <w:del w:id="42" w:author="Sasha Seroy" w:date="2023-11-02T14:29:00Z">
        <w:r w:rsidR="0057050E" w:rsidDel="00CC68D7">
          <w:rPr>
            <w:rFonts w:ascii="Times New Roman" w:hAnsi="Times New Roman" w:cs="Times New Roman"/>
          </w:rPr>
          <w:delText>During the</w:delText>
        </w:r>
        <w:r w:rsidDel="00CC68D7">
          <w:rPr>
            <w:rFonts w:ascii="Times New Roman" w:hAnsi="Times New Roman" w:cs="Times New Roman"/>
          </w:rPr>
          <w:delText xml:space="preserve"> first deployment</w:delText>
        </w:r>
        <w:r w:rsidR="0057050E" w:rsidDel="00CC68D7">
          <w:rPr>
            <w:rFonts w:ascii="Times New Roman" w:hAnsi="Times New Roman" w:cs="Times New Roman"/>
          </w:rPr>
          <w:delText>, the float will be tethered to a line and manually cast at ~</w:delText>
        </w:r>
        <w:r w:rsidR="00901B56" w:rsidDel="00CC68D7">
          <w:rPr>
            <w:rFonts w:ascii="Times New Roman" w:hAnsi="Times New Roman" w:cs="Times New Roman"/>
          </w:rPr>
          <w:delText>0.</w:delText>
        </w:r>
        <w:r w:rsidR="0057050E" w:rsidDel="00CC68D7">
          <w:rPr>
            <w:rFonts w:ascii="Times New Roman" w:hAnsi="Times New Roman" w:cs="Times New Roman"/>
          </w:rPr>
          <w:delText>1 m s</w:delText>
        </w:r>
        <w:r w:rsidR="0057050E" w:rsidDel="00CC68D7">
          <w:rPr>
            <w:rFonts w:ascii="Times New Roman" w:hAnsi="Times New Roman" w:cs="Times New Roman"/>
            <w:vertAlign w:val="superscript"/>
          </w:rPr>
          <w:delText xml:space="preserve">-1 </w:delText>
        </w:r>
        <w:r w:rsidR="0057050E" w:rsidDel="00CC68D7">
          <w:rPr>
            <w:rFonts w:ascii="Times New Roman" w:hAnsi="Times New Roman" w:cs="Times New Roman"/>
          </w:rPr>
          <w:delText xml:space="preserve">in Shilshole Bay </w:delText>
        </w:r>
      </w:del>
      <w:r w:rsidR="0057050E">
        <w:rPr>
          <w:rFonts w:ascii="Times New Roman" w:hAnsi="Times New Roman" w:cs="Times New Roman"/>
        </w:rPr>
        <w:t xml:space="preserve">(Figure 1a); during the second deployment, </w:t>
      </w:r>
      <w:proofErr w:type="spellStart"/>
      <w:r w:rsidR="0057050E">
        <w:rPr>
          <w:rFonts w:ascii="Times New Roman" w:hAnsi="Times New Roman" w:cs="Times New Roman"/>
        </w:rPr>
        <w:t>openFloat</w:t>
      </w:r>
      <w:proofErr w:type="spellEnd"/>
      <w:r w:rsidR="0057050E">
        <w:rPr>
          <w:rFonts w:ascii="Times New Roman" w:hAnsi="Times New Roman" w:cs="Times New Roman"/>
          <w:vertAlign w:val="superscript"/>
        </w:rPr>
        <w:t xml:space="preserve"> </w:t>
      </w:r>
      <w:r w:rsidR="0057050E">
        <w:rPr>
          <w:rFonts w:ascii="Times New Roman" w:hAnsi="Times New Roman" w:cs="Times New Roman"/>
        </w:rPr>
        <w:t xml:space="preserve">will collect profile data in </w:t>
      </w:r>
      <w:proofErr w:type="spellStart"/>
      <w:r w:rsidR="0057050E">
        <w:rPr>
          <w:rFonts w:ascii="Times New Roman" w:hAnsi="Times New Roman" w:cs="Times New Roman"/>
        </w:rPr>
        <w:t>Colvos</w:t>
      </w:r>
      <w:proofErr w:type="spellEnd"/>
      <w:r w:rsidR="0057050E">
        <w:rPr>
          <w:rFonts w:ascii="Times New Roman" w:hAnsi="Times New Roman" w:cs="Times New Roman"/>
        </w:rPr>
        <w:t xml:space="preserve"> Passage (Figure 2b). Using the float pressure, temperature, and density data from the float’s rate of decent and known volume, we hope to back </w:t>
      </w:r>
      <w:commentRangeStart w:id="43"/>
      <w:r w:rsidR="0057050E">
        <w:rPr>
          <w:rFonts w:ascii="Times New Roman" w:hAnsi="Times New Roman" w:cs="Times New Roman"/>
        </w:rPr>
        <w:t>calculate salinity as an estimate</w:t>
      </w:r>
      <w:commentRangeEnd w:id="43"/>
      <w:r w:rsidR="00CC68D7">
        <w:rPr>
          <w:rStyle w:val="CommentReference"/>
        </w:rPr>
        <w:commentReference w:id="43"/>
      </w:r>
      <w:r w:rsidR="0057050E">
        <w:rPr>
          <w:rFonts w:ascii="Times New Roman" w:hAnsi="Times New Roman" w:cs="Times New Roman"/>
        </w:rPr>
        <w:t xml:space="preserve">. In both cases, the data collected by </w:t>
      </w:r>
      <w:proofErr w:type="spellStart"/>
      <w:r w:rsidR="0057050E">
        <w:rPr>
          <w:rFonts w:ascii="Times New Roman" w:hAnsi="Times New Roman" w:cs="Times New Roman"/>
        </w:rPr>
        <w:t>openFloat</w:t>
      </w:r>
      <w:proofErr w:type="spellEnd"/>
      <w:r w:rsidR="0057050E">
        <w:rPr>
          <w:rFonts w:ascii="Times New Roman" w:hAnsi="Times New Roman" w:cs="Times New Roman"/>
        </w:rPr>
        <w:t xml:space="preserve"> will be directly compared to that collected by the </w:t>
      </w:r>
      <w:proofErr w:type="spellStart"/>
      <w:r w:rsidR="0057050E">
        <w:rPr>
          <w:rFonts w:ascii="Times New Roman" w:hAnsi="Times New Roman" w:cs="Times New Roman"/>
        </w:rPr>
        <w:t>seaglider</w:t>
      </w:r>
      <w:proofErr w:type="spellEnd"/>
      <w:r w:rsidR="0057050E">
        <w:rPr>
          <w:rFonts w:ascii="Times New Roman" w:hAnsi="Times New Roman" w:cs="Times New Roman"/>
        </w:rPr>
        <w:t xml:space="preserve">. We hope to produce </w:t>
      </w:r>
      <w:commentRangeStart w:id="44"/>
      <w:r w:rsidR="0057050E">
        <w:rPr>
          <w:rFonts w:ascii="Times New Roman" w:hAnsi="Times New Roman" w:cs="Times New Roman"/>
        </w:rPr>
        <w:t xml:space="preserve">transect plots </w:t>
      </w:r>
      <w:commentRangeEnd w:id="44"/>
      <w:r w:rsidR="00F118FC">
        <w:rPr>
          <w:rStyle w:val="CommentReference"/>
        </w:rPr>
        <w:commentReference w:id="44"/>
      </w:r>
      <w:proofErr w:type="gramStart"/>
      <w:r w:rsidR="0057050E">
        <w:rPr>
          <w:rFonts w:ascii="Times New Roman" w:hAnsi="Times New Roman" w:cs="Times New Roman"/>
        </w:rPr>
        <w:t>similar to</w:t>
      </w:r>
      <w:proofErr w:type="gramEnd"/>
      <w:r w:rsidR="0057050E">
        <w:rPr>
          <w:rFonts w:ascii="Times New Roman" w:hAnsi="Times New Roman" w:cs="Times New Roman"/>
        </w:rPr>
        <w:t xml:space="preserve"> those in </w:t>
      </w:r>
      <w:r w:rsidR="0057050E" w:rsidRPr="0057050E">
        <w:rPr>
          <w:rFonts w:ascii="Times New Roman" w:hAnsi="Times New Roman" w:cs="Times New Roman"/>
        </w:rPr>
        <w:t>Bretschneider</w:t>
      </w:r>
      <w:r w:rsidR="0057050E">
        <w:rPr>
          <w:rFonts w:ascii="Times New Roman" w:hAnsi="Times New Roman" w:cs="Times New Roman"/>
          <w:b/>
          <w:bCs/>
        </w:rPr>
        <w:t xml:space="preserve"> </w:t>
      </w:r>
      <w:r w:rsidR="0057050E">
        <w:rPr>
          <w:rFonts w:ascii="Times New Roman" w:hAnsi="Times New Roman" w:cs="Times New Roman"/>
        </w:rPr>
        <w:t xml:space="preserve">et al, 1985, who did a subtidal current </w:t>
      </w:r>
      <w:r w:rsidR="0057050E">
        <w:rPr>
          <w:rFonts w:ascii="Times New Roman" w:hAnsi="Times New Roman" w:cs="Times New Roman"/>
        </w:rPr>
        <w:lastRenderedPageBreak/>
        <w:t xml:space="preserve">study in East Passage Puget Sound – the channel on the opposite side of Vashon Island from our study site. </w:t>
      </w:r>
      <w:r w:rsidR="00E47492">
        <w:rPr>
          <w:rFonts w:ascii="Times New Roman" w:hAnsi="Times New Roman" w:cs="Times New Roman"/>
          <w:b/>
          <w:bCs/>
        </w:rPr>
        <w:br w:type="page"/>
      </w:r>
    </w:p>
    <w:p w14:paraId="38335A73" w14:textId="2CCAA2A5" w:rsidR="003751EE" w:rsidRPr="00BC7C85" w:rsidRDefault="003751EE" w:rsidP="003751EE">
      <w:pPr>
        <w:spacing w:line="480" w:lineRule="auto"/>
        <w:rPr>
          <w:rFonts w:ascii="Times New Roman" w:hAnsi="Times New Roman" w:cs="Times New Roman"/>
          <w:b/>
          <w:bCs/>
        </w:rPr>
      </w:pPr>
      <w:r w:rsidRPr="00BC7C85">
        <w:rPr>
          <w:rFonts w:ascii="Times New Roman" w:hAnsi="Times New Roman" w:cs="Times New Roman"/>
          <w:b/>
          <w:bCs/>
        </w:rPr>
        <w:lastRenderedPageBreak/>
        <w:t>Proposed timeline</w:t>
      </w:r>
      <w:r w:rsidR="002E289E" w:rsidRPr="00BC7C85">
        <w:rPr>
          <w:rFonts w:ascii="Times New Roman" w:hAnsi="Times New Roman" w:cs="Times New Roman"/>
          <w:b/>
          <w:bCs/>
        </w:rPr>
        <w:t xml:space="preserve"> and budget</w:t>
      </w:r>
    </w:p>
    <w:p w14:paraId="36ABA39C" w14:textId="5A82A99A" w:rsidR="002E289E" w:rsidRPr="00BC7C85" w:rsidRDefault="002E289E" w:rsidP="003751EE">
      <w:pPr>
        <w:spacing w:line="480" w:lineRule="auto"/>
        <w:rPr>
          <w:rFonts w:ascii="Times New Roman" w:hAnsi="Times New Roman" w:cs="Times New Roman"/>
          <w:b/>
          <w:bCs/>
        </w:rPr>
      </w:pPr>
      <w:commentRangeStart w:id="45"/>
      <w:r w:rsidRPr="00BC7C85">
        <w:rPr>
          <w:rFonts w:ascii="Times New Roman" w:hAnsi="Times New Roman" w:cs="Times New Roman"/>
          <w:b/>
          <w:bCs/>
        </w:rPr>
        <w:t>Timeline</w:t>
      </w:r>
      <w:commentRangeEnd w:id="45"/>
      <w:r w:rsidR="00F118FC">
        <w:rPr>
          <w:rStyle w:val="CommentReference"/>
        </w:rPr>
        <w:commentReference w:id="45"/>
      </w:r>
    </w:p>
    <w:p w14:paraId="1D2691C3" w14:textId="5390B25C" w:rsidR="00930AAE" w:rsidRPr="00BC7C85" w:rsidRDefault="002E289E" w:rsidP="003751EE">
      <w:pPr>
        <w:spacing w:line="480" w:lineRule="auto"/>
        <w:rPr>
          <w:rFonts w:ascii="Times New Roman" w:hAnsi="Times New Roman" w:cs="Times New Roman"/>
        </w:rPr>
      </w:pPr>
      <w:r w:rsidRPr="00BC7C85">
        <w:rPr>
          <w:rFonts w:ascii="Times New Roman" w:hAnsi="Times New Roman" w:cs="Times New Roman"/>
        </w:rPr>
        <w:t>This project will occur in three main stages</w:t>
      </w:r>
      <w:r w:rsidR="000625DC" w:rsidRPr="00BC7C85">
        <w:rPr>
          <w:rFonts w:ascii="Times New Roman" w:hAnsi="Times New Roman" w:cs="Times New Roman"/>
        </w:rPr>
        <w:t xml:space="preserve">: </w:t>
      </w:r>
      <w:commentRangeStart w:id="46"/>
      <w:r w:rsidR="000625DC" w:rsidRPr="00BC7C85">
        <w:rPr>
          <w:rFonts w:ascii="Times New Roman" w:hAnsi="Times New Roman" w:cs="Times New Roman"/>
        </w:rPr>
        <w:t>the float</w:t>
      </w:r>
      <w:r w:rsidRPr="00BC7C85">
        <w:rPr>
          <w:rFonts w:ascii="Times New Roman" w:hAnsi="Times New Roman" w:cs="Times New Roman"/>
        </w:rPr>
        <w:t xml:space="preserve"> </w:t>
      </w:r>
      <w:r w:rsidR="000625DC" w:rsidRPr="00BC7C85">
        <w:rPr>
          <w:rFonts w:ascii="Times New Roman" w:hAnsi="Times New Roman" w:cs="Times New Roman"/>
        </w:rPr>
        <w:t>development</w:t>
      </w:r>
      <w:r w:rsidRPr="00BC7C85">
        <w:rPr>
          <w:rFonts w:ascii="Times New Roman" w:hAnsi="Times New Roman" w:cs="Times New Roman"/>
        </w:rPr>
        <w:t xml:space="preserve">, data analysis, and </w:t>
      </w:r>
      <w:r w:rsidR="008A55BD" w:rsidRPr="00BC7C85">
        <w:rPr>
          <w:rFonts w:ascii="Times New Roman" w:hAnsi="Times New Roman" w:cs="Times New Roman"/>
        </w:rPr>
        <w:t xml:space="preserve">manuscript </w:t>
      </w:r>
      <w:r w:rsidRPr="00BC7C85">
        <w:rPr>
          <w:rFonts w:ascii="Times New Roman" w:hAnsi="Times New Roman" w:cs="Times New Roman"/>
        </w:rPr>
        <w:t>writing stages</w:t>
      </w:r>
      <w:commentRangeEnd w:id="46"/>
      <w:r w:rsidR="00F118FC">
        <w:rPr>
          <w:rStyle w:val="CommentReference"/>
        </w:rPr>
        <w:commentReference w:id="46"/>
      </w:r>
      <w:r w:rsidRPr="00BC7C85">
        <w:rPr>
          <w:rFonts w:ascii="Times New Roman" w:hAnsi="Times New Roman" w:cs="Times New Roman"/>
        </w:rPr>
        <w:t xml:space="preserve"> (see </w:t>
      </w:r>
      <w:hyperlink r:id="rId12" w:history="1">
        <w:r w:rsidR="00AB79B3" w:rsidRPr="00BC7C85">
          <w:rPr>
            <w:rStyle w:val="Hyperlink"/>
            <w:rFonts w:ascii="Times New Roman" w:hAnsi="Times New Roman" w:cs="Times New Roman"/>
          </w:rPr>
          <w:t>https://github.com/cflaim1123/openFloat/blob/main/proposal/timelines/flaimThesisTimelineFull.pdf</w:t>
        </w:r>
      </w:hyperlink>
      <w:r w:rsidR="00AB79B3" w:rsidRPr="00BC7C85">
        <w:rPr>
          <w:rFonts w:ascii="Times New Roman" w:hAnsi="Times New Roman" w:cs="Times New Roman"/>
        </w:rPr>
        <w:t xml:space="preserve"> for the full </w:t>
      </w:r>
      <w:del w:id="47" w:author="Sasha Seroy" w:date="2023-11-02T14:38:00Z">
        <w:r w:rsidR="00AB79B3" w:rsidRPr="00BC7C85" w:rsidDel="00F118FC">
          <w:rPr>
            <w:rFonts w:ascii="Times New Roman" w:hAnsi="Times New Roman" w:cs="Times New Roman"/>
          </w:rPr>
          <w:delText xml:space="preserve">Gannt </w:delText>
        </w:r>
      </w:del>
      <w:ins w:id="48" w:author="Sasha Seroy" w:date="2023-11-02T14:38:00Z">
        <w:r w:rsidR="00F118FC">
          <w:rPr>
            <w:rFonts w:ascii="Times New Roman" w:hAnsi="Times New Roman" w:cs="Times New Roman"/>
          </w:rPr>
          <w:t>Gantt</w:t>
        </w:r>
        <w:r w:rsidR="00F118FC" w:rsidRPr="00BC7C85">
          <w:rPr>
            <w:rFonts w:ascii="Times New Roman" w:hAnsi="Times New Roman" w:cs="Times New Roman"/>
          </w:rPr>
          <w:t xml:space="preserve"> </w:t>
        </w:r>
      </w:ins>
      <w:r w:rsidR="00AB79B3" w:rsidRPr="00BC7C85">
        <w:rPr>
          <w:rFonts w:ascii="Times New Roman" w:hAnsi="Times New Roman" w:cs="Times New Roman"/>
        </w:rPr>
        <w:t xml:space="preserve">chart project timeline). The float </w:t>
      </w:r>
      <w:r w:rsidR="008A55BD" w:rsidRPr="00BC7C85">
        <w:rPr>
          <w:rFonts w:ascii="Times New Roman" w:hAnsi="Times New Roman" w:cs="Times New Roman"/>
        </w:rPr>
        <w:t>development</w:t>
      </w:r>
      <w:r w:rsidR="00AB79B3" w:rsidRPr="00BC7C85">
        <w:rPr>
          <w:rFonts w:ascii="Times New Roman" w:hAnsi="Times New Roman" w:cs="Times New Roman"/>
        </w:rPr>
        <w:t xml:space="preserve"> stage is to occur from 27 September 2023 to 13 December 2023, the duration of the autumn offering of Ocean 443</w:t>
      </w:r>
      <w:r w:rsidR="008A55BD" w:rsidRPr="00BC7C85">
        <w:rPr>
          <w:rFonts w:ascii="Times New Roman" w:hAnsi="Times New Roman" w:cs="Times New Roman"/>
        </w:rPr>
        <w:t xml:space="preserve"> (Table 1)</w:t>
      </w:r>
      <w:r w:rsidR="00AB79B3" w:rsidRPr="00BC7C85">
        <w:rPr>
          <w:rFonts w:ascii="Times New Roman" w:hAnsi="Times New Roman" w:cs="Times New Roman"/>
        </w:rPr>
        <w:t>.</w:t>
      </w:r>
      <w:r w:rsidR="008A55BD" w:rsidRPr="00BC7C85">
        <w:rPr>
          <w:rFonts w:ascii="Times New Roman" w:hAnsi="Times New Roman" w:cs="Times New Roman"/>
        </w:rPr>
        <w:t xml:space="preserve"> This stage begins with the building and programming of the </w:t>
      </w:r>
      <w:r w:rsidR="00AA4CEC" w:rsidRPr="00BC7C85">
        <w:rPr>
          <w:rFonts w:ascii="Times New Roman" w:hAnsi="Times New Roman" w:cs="Times New Roman"/>
        </w:rPr>
        <w:t>float’s electrical systems that do not pertain to the buoyancy engine</w:t>
      </w:r>
      <w:r w:rsidR="007509E1" w:rsidRPr="00BC7C85">
        <w:rPr>
          <w:rFonts w:ascii="Times New Roman" w:hAnsi="Times New Roman" w:cs="Times New Roman"/>
        </w:rPr>
        <w:t>.</w:t>
      </w:r>
      <w:r w:rsidR="00AA4CEC" w:rsidRPr="00BC7C85">
        <w:rPr>
          <w:rFonts w:ascii="Times New Roman" w:hAnsi="Times New Roman" w:cs="Times New Roman"/>
        </w:rPr>
        <w:t xml:space="preserve"> After the float’s data collection electronics are operable, the float will be deployed in the main basin of Puget Sound, WA</w:t>
      </w:r>
      <w:r w:rsidR="00901B56">
        <w:rPr>
          <w:rFonts w:ascii="Times New Roman" w:hAnsi="Times New Roman" w:cs="Times New Roman"/>
        </w:rPr>
        <w:t>,</w:t>
      </w:r>
      <w:r w:rsidR="00AA4CEC" w:rsidRPr="00BC7C85">
        <w:rPr>
          <w:rFonts w:ascii="Times New Roman" w:hAnsi="Times New Roman" w:cs="Times New Roman"/>
        </w:rPr>
        <w:t xml:space="preserve"> near Shilshole Bay Marina (</w:t>
      </w:r>
      <w:r w:rsidR="00644C7A">
        <w:rPr>
          <w:rFonts w:ascii="Times New Roman" w:hAnsi="Times New Roman" w:cs="Times New Roman"/>
        </w:rPr>
        <w:t xml:space="preserve">Figure 2a) </w:t>
      </w:r>
      <w:r w:rsidR="00AA4CEC" w:rsidRPr="00BC7C85">
        <w:rPr>
          <w:rFonts w:ascii="Times New Roman" w:hAnsi="Times New Roman" w:cs="Times New Roman"/>
        </w:rPr>
        <w:t xml:space="preserve">alongside a </w:t>
      </w:r>
      <w:commentRangeStart w:id="49"/>
      <w:proofErr w:type="spellStart"/>
      <w:ins w:id="50" w:author="Sasha Seroy" w:date="2023-11-02T14:38:00Z">
        <w:r w:rsidR="00F118FC">
          <w:rPr>
            <w:rFonts w:ascii="Times New Roman" w:hAnsi="Times New Roman" w:cs="Times New Roman"/>
          </w:rPr>
          <w:t>S</w:t>
        </w:r>
      </w:ins>
      <w:del w:id="51" w:author="Sasha Seroy" w:date="2023-11-02T14:38:00Z">
        <w:r w:rsidR="00AA4CEC" w:rsidRPr="00BC7C85" w:rsidDel="00F118FC">
          <w:rPr>
            <w:rFonts w:ascii="Times New Roman" w:hAnsi="Times New Roman" w:cs="Times New Roman"/>
          </w:rPr>
          <w:delText>s</w:delText>
        </w:r>
      </w:del>
      <w:r w:rsidR="00AA4CEC" w:rsidRPr="00BC7C85">
        <w:rPr>
          <w:rFonts w:ascii="Times New Roman" w:hAnsi="Times New Roman" w:cs="Times New Roman"/>
        </w:rPr>
        <w:t>eaglider</w:t>
      </w:r>
      <w:commentRangeEnd w:id="49"/>
      <w:proofErr w:type="spellEnd"/>
      <w:r w:rsidR="00F118FC">
        <w:rPr>
          <w:rStyle w:val="CommentReference"/>
        </w:rPr>
        <w:commentReference w:id="49"/>
      </w:r>
      <w:r w:rsidR="00AA4CEC" w:rsidRPr="00BC7C85">
        <w:rPr>
          <w:rFonts w:ascii="Times New Roman" w:hAnsi="Times New Roman" w:cs="Times New Roman"/>
        </w:rPr>
        <w:t xml:space="preserve"> for an initial validation of the system’s data collection and </w:t>
      </w:r>
      <w:r w:rsidR="00AA1154" w:rsidRPr="00BC7C85">
        <w:rPr>
          <w:rFonts w:ascii="Times New Roman" w:hAnsi="Times New Roman" w:cs="Times New Roman"/>
        </w:rPr>
        <w:t>pressure casing</w:t>
      </w:r>
      <w:r w:rsidR="00AA4CEC" w:rsidRPr="00BC7C85">
        <w:rPr>
          <w:rFonts w:ascii="Times New Roman" w:hAnsi="Times New Roman" w:cs="Times New Roman"/>
        </w:rPr>
        <w:t xml:space="preserve">. </w:t>
      </w:r>
      <w:r w:rsidR="001060FA" w:rsidRPr="00BC7C85">
        <w:rPr>
          <w:rFonts w:ascii="Times New Roman" w:hAnsi="Times New Roman" w:cs="Times New Roman"/>
        </w:rPr>
        <w:t>During this deployment, the float will be tethered to a line and lowered to ~75</w:t>
      </w:r>
      <w:r w:rsidR="00974E63">
        <w:rPr>
          <w:rFonts w:ascii="Times New Roman" w:hAnsi="Times New Roman" w:cs="Times New Roman"/>
        </w:rPr>
        <w:t xml:space="preserve"> </w:t>
      </w:r>
      <w:r w:rsidR="001060FA" w:rsidRPr="00BC7C85">
        <w:rPr>
          <w:rFonts w:ascii="Times New Roman" w:hAnsi="Times New Roman" w:cs="Times New Roman"/>
        </w:rPr>
        <w:t>m to simulate a dive/surface sequence</w:t>
      </w:r>
      <w:r w:rsidR="00AA1154" w:rsidRPr="00BC7C85">
        <w:rPr>
          <w:rFonts w:ascii="Times New Roman" w:hAnsi="Times New Roman" w:cs="Times New Roman"/>
        </w:rPr>
        <w:t xml:space="preserve">; we aim for the float to sink and </w:t>
      </w:r>
      <w:r w:rsidR="00930AAE" w:rsidRPr="00BC7C85">
        <w:rPr>
          <w:rFonts w:ascii="Times New Roman" w:hAnsi="Times New Roman" w:cs="Times New Roman"/>
        </w:rPr>
        <w:t>rise</w:t>
      </w:r>
      <w:r w:rsidR="00AA1154" w:rsidRPr="00BC7C85">
        <w:rPr>
          <w:rFonts w:ascii="Times New Roman" w:hAnsi="Times New Roman" w:cs="Times New Roman"/>
        </w:rPr>
        <w:t xml:space="preserve"> at ~</w:t>
      </w:r>
      <w:r w:rsidR="00974E63">
        <w:rPr>
          <w:rFonts w:ascii="Times New Roman" w:hAnsi="Times New Roman" w:cs="Times New Roman"/>
        </w:rPr>
        <w:t>0.1</w:t>
      </w:r>
      <w:r w:rsidR="00AA1154" w:rsidRPr="00BC7C85">
        <w:rPr>
          <w:rFonts w:ascii="Times New Roman" w:hAnsi="Times New Roman" w:cs="Times New Roman"/>
        </w:rPr>
        <w:t>m</w:t>
      </w:r>
      <w:r w:rsidR="00E65567">
        <w:rPr>
          <w:rFonts w:ascii="Times New Roman" w:hAnsi="Times New Roman" w:cs="Times New Roman"/>
        </w:rPr>
        <w:t xml:space="preserve"> </w:t>
      </w:r>
      <w:r w:rsidR="00AA1154" w:rsidRPr="00BC7C85">
        <w:rPr>
          <w:rFonts w:ascii="Times New Roman" w:hAnsi="Times New Roman" w:cs="Times New Roman"/>
        </w:rPr>
        <w:t>s</w:t>
      </w:r>
      <w:r w:rsidR="00E65567">
        <w:rPr>
          <w:rFonts w:ascii="Times New Roman" w:hAnsi="Times New Roman" w:cs="Times New Roman"/>
          <w:vertAlign w:val="superscript"/>
        </w:rPr>
        <w:t>-1</w:t>
      </w:r>
      <w:r w:rsidR="00AA1154" w:rsidRPr="00BC7C85">
        <w:rPr>
          <w:rFonts w:ascii="Times New Roman" w:hAnsi="Times New Roman" w:cs="Times New Roman"/>
        </w:rPr>
        <w:t xml:space="preserve"> </w:t>
      </w:r>
      <w:r w:rsidR="00930AAE" w:rsidRPr="00BC7C85">
        <w:rPr>
          <w:rFonts w:ascii="Times New Roman" w:hAnsi="Times New Roman" w:cs="Times New Roman"/>
        </w:rPr>
        <w:t xml:space="preserve">to match the average speed of a </w:t>
      </w:r>
      <w:proofErr w:type="spellStart"/>
      <w:r w:rsidR="00930AAE" w:rsidRPr="00BC7C85">
        <w:rPr>
          <w:rFonts w:ascii="Times New Roman" w:hAnsi="Times New Roman" w:cs="Times New Roman"/>
        </w:rPr>
        <w:t>seaglider</w:t>
      </w:r>
      <w:proofErr w:type="spellEnd"/>
      <w:r w:rsidR="00930AAE" w:rsidRPr="00BC7C85">
        <w:rPr>
          <w:rFonts w:ascii="Times New Roman" w:hAnsi="Times New Roman" w:cs="Times New Roman"/>
        </w:rPr>
        <w:t xml:space="preserve"> flying through water </w:t>
      </w:r>
      <w:r w:rsidR="00AA1154" w:rsidRPr="00BC7C85">
        <w:rPr>
          <w:rFonts w:ascii="Times New Roman" w:hAnsi="Times New Roman" w:cs="Times New Roman"/>
        </w:rPr>
        <w:t>(</w:t>
      </w:r>
      <w:r w:rsidR="00930AAE" w:rsidRPr="00BC7C85">
        <w:rPr>
          <w:rFonts w:ascii="Times New Roman" w:hAnsi="Times New Roman" w:cs="Times New Roman"/>
        </w:rPr>
        <w:t>Eriksen</w:t>
      </w:r>
      <w:r w:rsidR="00901B56">
        <w:rPr>
          <w:rFonts w:ascii="Times New Roman" w:hAnsi="Times New Roman" w:cs="Times New Roman"/>
        </w:rPr>
        <w:t xml:space="preserve"> et al.</w:t>
      </w:r>
      <w:r w:rsidR="00930AAE" w:rsidRPr="00BC7C85">
        <w:rPr>
          <w:rFonts w:ascii="Times New Roman" w:hAnsi="Times New Roman" w:cs="Times New Roman"/>
        </w:rPr>
        <w:t xml:space="preserve">, 2001; </w:t>
      </w:r>
      <w:proofErr w:type="spellStart"/>
      <w:r w:rsidR="00930AAE" w:rsidRPr="00BC7C85">
        <w:rPr>
          <w:rFonts w:ascii="Times New Roman" w:hAnsi="Times New Roman" w:cs="Times New Roman"/>
        </w:rPr>
        <w:t>Frajka</w:t>
      </w:r>
      <w:proofErr w:type="spellEnd"/>
      <w:r w:rsidR="00930AAE" w:rsidRPr="00BC7C85">
        <w:rPr>
          <w:rFonts w:ascii="Times New Roman" w:hAnsi="Times New Roman" w:cs="Times New Roman"/>
        </w:rPr>
        <w:t>-Williams</w:t>
      </w:r>
      <w:r w:rsidR="00901B56">
        <w:rPr>
          <w:rFonts w:ascii="Times New Roman" w:hAnsi="Times New Roman" w:cs="Times New Roman"/>
        </w:rPr>
        <w:t xml:space="preserve"> et al.</w:t>
      </w:r>
      <w:r w:rsidR="00930AAE" w:rsidRPr="00BC7C85">
        <w:rPr>
          <w:rFonts w:ascii="Times New Roman" w:hAnsi="Times New Roman" w:cs="Times New Roman"/>
        </w:rPr>
        <w:t>, 2011</w:t>
      </w:r>
      <w:r w:rsidR="00AA1154" w:rsidRPr="00BC7C85">
        <w:rPr>
          <w:rFonts w:ascii="Times New Roman" w:hAnsi="Times New Roman" w:cs="Times New Roman"/>
        </w:rPr>
        <w:t>)</w:t>
      </w:r>
      <w:r w:rsidR="001060FA" w:rsidRPr="00BC7C85">
        <w:rPr>
          <w:rFonts w:ascii="Times New Roman" w:hAnsi="Times New Roman" w:cs="Times New Roman"/>
        </w:rPr>
        <w:t>. A manual cast of the float to this depth will take ~</w:t>
      </w:r>
      <w:r w:rsidR="00930AAE" w:rsidRPr="00BC7C85">
        <w:rPr>
          <w:rFonts w:ascii="Times New Roman" w:hAnsi="Times New Roman" w:cs="Times New Roman"/>
        </w:rPr>
        <w:t>2</w:t>
      </w:r>
      <w:r w:rsidR="001060FA" w:rsidRPr="00BC7C85">
        <w:rPr>
          <w:rFonts w:ascii="Times New Roman" w:hAnsi="Times New Roman" w:cs="Times New Roman"/>
        </w:rPr>
        <w:t xml:space="preserve">5 minutes in total and be performed </w:t>
      </w:r>
      <w:r w:rsidR="00AA1154" w:rsidRPr="00BC7C85">
        <w:rPr>
          <w:rFonts w:ascii="Times New Roman" w:hAnsi="Times New Roman" w:cs="Times New Roman"/>
        </w:rPr>
        <w:t>every time</w:t>
      </w:r>
      <w:r w:rsidR="001060FA" w:rsidRPr="00BC7C85">
        <w:rPr>
          <w:rFonts w:ascii="Times New Roman" w:hAnsi="Times New Roman" w:cs="Times New Roman"/>
        </w:rPr>
        <w:t xml:space="preserve"> the </w:t>
      </w:r>
      <w:proofErr w:type="spellStart"/>
      <w:r w:rsidR="001060FA" w:rsidRPr="00BC7C85">
        <w:rPr>
          <w:rFonts w:ascii="Times New Roman" w:hAnsi="Times New Roman" w:cs="Times New Roman"/>
        </w:rPr>
        <w:t>seaglider</w:t>
      </w:r>
      <w:proofErr w:type="spellEnd"/>
      <w:r w:rsidR="001060FA" w:rsidRPr="00BC7C85">
        <w:rPr>
          <w:rFonts w:ascii="Times New Roman" w:hAnsi="Times New Roman" w:cs="Times New Roman"/>
        </w:rPr>
        <w:t xml:space="preserve"> </w:t>
      </w:r>
      <w:r w:rsidR="00930AAE" w:rsidRPr="00BC7C85">
        <w:rPr>
          <w:rFonts w:ascii="Times New Roman" w:hAnsi="Times New Roman" w:cs="Times New Roman"/>
        </w:rPr>
        <w:t>surfaces near the</w:t>
      </w:r>
      <w:r w:rsidR="00AA1154" w:rsidRPr="00BC7C85">
        <w:rPr>
          <w:rFonts w:ascii="Times New Roman" w:hAnsi="Times New Roman" w:cs="Times New Roman"/>
        </w:rPr>
        <w:t xml:space="preserve"> boat. </w:t>
      </w:r>
      <w:r w:rsidR="00930AAE" w:rsidRPr="00BC7C85">
        <w:rPr>
          <w:rFonts w:ascii="Times New Roman" w:hAnsi="Times New Roman" w:cs="Times New Roman"/>
        </w:rPr>
        <w:t xml:space="preserve">This deployment will take six to eight hours. </w:t>
      </w:r>
      <w:r w:rsidR="00AA4CEC" w:rsidRPr="00BC7C85">
        <w:rPr>
          <w:rFonts w:ascii="Times New Roman" w:hAnsi="Times New Roman" w:cs="Times New Roman"/>
        </w:rPr>
        <w:t xml:space="preserve">Once the initial test deployment is finished, the design and build of the buoyancy engine will take place. </w:t>
      </w:r>
    </w:p>
    <w:p w14:paraId="186D966E" w14:textId="77777777" w:rsidR="00930AAE" w:rsidRPr="00BC7C85" w:rsidRDefault="00930AAE" w:rsidP="003751EE">
      <w:pPr>
        <w:spacing w:line="480" w:lineRule="auto"/>
        <w:rPr>
          <w:rFonts w:ascii="Times New Roman" w:hAnsi="Times New Roman" w:cs="Times New Roman"/>
        </w:rPr>
      </w:pPr>
    </w:p>
    <w:p w14:paraId="7839065F" w14:textId="6875538F" w:rsidR="00AB79B3" w:rsidRPr="00BC7C85" w:rsidRDefault="00AA4CEC" w:rsidP="003751EE">
      <w:pPr>
        <w:spacing w:line="480" w:lineRule="auto"/>
        <w:rPr>
          <w:rFonts w:ascii="Times New Roman" w:hAnsi="Times New Roman" w:cs="Times New Roman"/>
        </w:rPr>
      </w:pPr>
      <w:r w:rsidRPr="00BC7C85">
        <w:rPr>
          <w:rFonts w:ascii="Times New Roman" w:hAnsi="Times New Roman" w:cs="Times New Roman"/>
        </w:rPr>
        <w:t>The buoyancy engine will then be integrated with the float’s existing electrical systems and programmed to change volume given certain pressure, humidity, or acceleration signals</w:t>
      </w:r>
      <w:r w:rsidR="00B90B85" w:rsidRPr="00BC7C85">
        <w:rPr>
          <w:rFonts w:ascii="Times New Roman" w:hAnsi="Times New Roman" w:cs="Times New Roman"/>
        </w:rPr>
        <w:t xml:space="preserve">. Finally, the float will be deployed in </w:t>
      </w:r>
      <w:proofErr w:type="spellStart"/>
      <w:r w:rsidR="00B90B85" w:rsidRPr="00BC7C85">
        <w:rPr>
          <w:rFonts w:ascii="Times New Roman" w:hAnsi="Times New Roman" w:cs="Times New Roman"/>
        </w:rPr>
        <w:t>Colvos</w:t>
      </w:r>
      <w:proofErr w:type="spellEnd"/>
      <w:r w:rsidR="00B90B85" w:rsidRPr="00BC7C85">
        <w:rPr>
          <w:rFonts w:ascii="Times New Roman" w:hAnsi="Times New Roman" w:cs="Times New Roman"/>
        </w:rPr>
        <w:t xml:space="preserve"> Passage, WA (</w:t>
      </w:r>
      <w:r w:rsidR="00644C7A">
        <w:rPr>
          <w:rFonts w:ascii="Times New Roman" w:hAnsi="Times New Roman" w:cs="Times New Roman"/>
        </w:rPr>
        <w:t>Figure 2b</w:t>
      </w:r>
      <w:r w:rsidR="00644C7A">
        <w:rPr>
          <w:rFonts w:ascii="Times New Roman" w:hAnsi="Times New Roman" w:cs="Times New Roman"/>
          <w:color w:val="000000" w:themeColor="text1"/>
        </w:rPr>
        <w:t xml:space="preserve">) </w:t>
      </w:r>
      <w:r w:rsidR="00B90B85" w:rsidRPr="00BC7C85">
        <w:rPr>
          <w:rFonts w:ascii="Times New Roman" w:hAnsi="Times New Roman" w:cs="Times New Roman"/>
        </w:rPr>
        <w:t xml:space="preserve">alongside a </w:t>
      </w:r>
      <w:proofErr w:type="spellStart"/>
      <w:r w:rsidR="00B90B85" w:rsidRPr="00BC7C85">
        <w:rPr>
          <w:rFonts w:ascii="Times New Roman" w:hAnsi="Times New Roman" w:cs="Times New Roman"/>
        </w:rPr>
        <w:t>seaglider</w:t>
      </w:r>
      <w:proofErr w:type="spellEnd"/>
      <w:r w:rsidR="00B90B85" w:rsidRPr="00BC7C85">
        <w:rPr>
          <w:rFonts w:ascii="Times New Roman" w:hAnsi="Times New Roman" w:cs="Times New Roman"/>
        </w:rPr>
        <w:t xml:space="preserve"> for data collection and comparison. </w:t>
      </w:r>
      <w:r w:rsidR="00930AAE" w:rsidRPr="00BC7C85">
        <w:rPr>
          <w:rFonts w:ascii="Times New Roman" w:hAnsi="Times New Roman" w:cs="Times New Roman"/>
        </w:rPr>
        <w:t xml:space="preserve">This deployment will last approximately 12-hours – the length of half </w:t>
      </w:r>
      <w:r w:rsidR="00930AAE" w:rsidRPr="00BC7C85">
        <w:rPr>
          <w:rFonts w:ascii="Times New Roman" w:hAnsi="Times New Roman" w:cs="Times New Roman"/>
        </w:rPr>
        <w:lastRenderedPageBreak/>
        <w:t xml:space="preserve">a tidal cycle. The </w:t>
      </w:r>
      <w:r w:rsidR="001060FA" w:rsidRPr="00BC7C85">
        <w:rPr>
          <w:rFonts w:ascii="Times New Roman" w:hAnsi="Times New Roman" w:cs="Times New Roman"/>
        </w:rPr>
        <w:t>proceeding</w:t>
      </w:r>
      <w:r w:rsidR="007509E1" w:rsidRPr="00BC7C85">
        <w:rPr>
          <w:rFonts w:ascii="Times New Roman" w:hAnsi="Times New Roman" w:cs="Times New Roman"/>
        </w:rPr>
        <w:t xml:space="preserve"> two stage</w:t>
      </w:r>
      <w:r w:rsidR="001060FA" w:rsidRPr="00BC7C85">
        <w:rPr>
          <w:rFonts w:ascii="Times New Roman" w:hAnsi="Times New Roman" w:cs="Times New Roman"/>
        </w:rPr>
        <w:t>s</w:t>
      </w:r>
      <w:r w:rsidR="007509E1" w:rsidRPr="00BC7C85">
        <w:rPr>
          <w:rFonts w:ascii="Times New Roman" w:hAnsi="Times New Roman" w:cs="Times New Roman"/>
        </w:rPr>
        <w:t xml:space="preserve"> will occur during the winter 2024 academic quarter</w:t>
      </w:r>
      <w:r w:rsidR="00B90B85" w:rsidRPr="00BC7C85">
        <w:rPr>
          <w:rFonts w:ascii="Times New Roman" w:hAnsi="Times New Roman" w:cs="Times New Roman"/>
        </w:rPr>
        <w:t xml:space="preserve"> and largely follow the timeline of the Ocean 444 course</w:t>
      </w:r>
      <w:r w:rsidR="007509E1" w:rsidRPr="00BC7C85">
        <w:rPr>
          <w:rFonts w:ascii="Times New Roman" w:hAnsi="Times New Roman" w:cs="Times New Roman"/>
        </w:rPr>
        <w:t xml:space="preserve">. </w:t>
      </w:r>
    </w:p>
    <w:p w14:paraId="4FBAED6A" w14:textId="77777777" w:rsidR="002E289E" w:rsidRPr="00BC7C85" w:rsidRDefault="002E289E" w:rsidP="003751EE">
      <w:pPr>
        <w:spacing w:line="480" w:lineRule="auto"/>
        <w:rPr>
          <w:rFonts w:ascii="Times New Roman" w:hAnsi="Times New Roman" w:cs="Times New Roman"/>
        </w:rPr>
      </w:pPr>
    </w:p>
    <w:p w14:paraId="65167FE8" w14:textId="750671C2" w:rsidR="002E289E" w:rsidRPr="00BC7C85" w:rsidRDefault="002E289E" w:rsidP="003751EE">
      <w:pPr>
        <w:spacing w:line="480" w:lineRule="auto"/>
        <w:rPr>
          <w:rFonts w:ascii="Times New Roman" w:hAnsi="Times New Roman" w:cs="Times New Roman"/>
        </w:rPr>
      </w:pPr>
      <w:commentRangeStart w:id="52"/>
      <w:r w:rsidRPr="00BC7C85">
        <w:rPr>
          <w:rFonts w:ascii="Times New Roman" w:hAnsi="Times New Roman" w:cs="Times New Roman"/>
          <w:b/>
          <w:bCs/>
        </w:rPr>
        <w:t>Budget</w:t>
      </w:r>
      <w:commentRangeEnd w:id="52"/>
      <w:r w:rsidR="00F118FC">
        <w:rPr>
          <w:rStyle w:val="CommentReference"/>
        </w:rPr>
        <w:commentReference w:id="52"/>
      </w:r>
    </w:p>
    <w:p w14:paraId="2FD4C036" w14:textId="2E3AF88A" w:rsidR="002E289E" w:rsidRPr="00BC7C85" w:rsidRDefault="00B90B85" w:rsidP="003751EE">
      <w:pPr>
        <w:spacing w:line="480" w:lineRule="auto"/>
        <w:rPr>
          <w:rFonts w:ascii="Times New Roman" w:hAnsi="Times New Roman" w:cs="Times New Roman"/>
        </w:rPr>
      </w:pPr>
      <w:r w:rsidRPr="00BC7C85">
        <w:rPr>
          <w:rFonts w:ascii="Times New Roman" w:hAnsi="Times New Roman" w:cs="Times New Roman"/>
        </w:rPr>
        <w:t>This project aims to build a DIY profiling float in under 500 USD</w:t>
      </w:r>
      <w:r w:rsidR="00983735" w:rsidRPr="00BC7C85">
        <w:rPr>
          <w:rFonts w:ascii="Times New Roman" w:hAnsi="Times New Roman" w:cs="Times New Roman"/>
        </w:rPr>
        <w:t xml:space="preserve"> (see </w:t>
      </w:r>
      <w:hyperlink r:id="rId13" w:history="1">
        <w:r w:rsidR="00983735" w:rsidRPr="00BC7C85">
          <w:rPr>
            <w:rStyle w:val="Hyperlink"/>
            <w:rFonts w:ascii="Times New Roman" w:hAnsi="Times New Roman" w:cs="Times New Roman"/>
          </w:rPr>
          <w:t>https://github.com/cflaim1123/openFloat/blob/main/proposal/budget/openFloatBudget.pdf</w:t>
        </w:r>
      </w:hyperlink>
      <w:r w:rsidR="00983735" w:rsidRPr="00BC7C85">
        <w:rPr>
          <w:rFonts w:ascii="Times New Roman" w:hAnsi="Times New Roman" w:cs="Times New Roman"/>
        </w:rPr>
        <w:t xml:space="preserve"> for the full budget)</w:t>
      </w:r>
      <w:r w:rsidRPr="00BC7C85">
        <w:rPr>
          <w:rFonts w:ascii="Times New Roman" w:hAnsi="Times New Roman" w:cs="Times New Roman"/>
        </w:rPr>
        <w:t>.</w:t>
      </w:r>
      <w:r w:rsidR="00983735" w:rsidRPr="00BC7C85">
        <w:rPr>
          <w:rFonts w:ascii="Times New Roman" w:hAnsi="Times New Roman" w:cs="Times New Roman"/>
        </w:rPr>
        <w:t xml:space="preserve"> Funding for this project will come from the University of Washington Ocean Technology Center’s project budget</w:t>
      </w:r>
      <w:r w:rsidR="00337FBD" w:rsidRPr="00BC7C85">
        <w:rPr>
          <w:rFonts w:ascii="Times New Roman" w:hAnsi="Times New Roman" w:cs="Times New Roman"/>
        </w:rPr>
        <w:t>. Table 2 details the overall expenditure for the project</w:t>
      </w:r>
      <w:r w:rsidR="00930AAE" w:rsidRPr="00BC7C85">
        <w:rPr>
          <w:rFonts w:ascii="Times New Roman" w:hAnsi="Times New Roman" w:cs="Times New Roman"/>
        </w:rPr>
        <w:t xml:space="preserve"> to build to float from scratch – no parts were previously possessed</w:t>
      </w:r>
      <w:r w:rsidR="00337FBD" w:rsidRPr="00BC7C85">
        <w:rPr>
          <w:rFonts w:ascii="Times New Roman" w:hAnsi="Times New Roman" w:cs="Times New Roman"/>
        </w:rPr>
        <w:t xml:space="preserve">. The electrical-sensing category is the largest expense for the </w:t>
      </w:r>
      <w:proofErr w:type="spellStart"/>
      <w:r w:rsidR="00337FBD" w:rsidRPr="00BC7C85">
        <w:rPr>
          <w:rFonts w:ascii="Times New Roman" w:hAnsi="Times New Roman" w:cs="Times New Roman"/>
        </w:rPr>
        <w:t>openFloat</w:t>
      </w:r>
      <w:proofErr w:type="spellEnd"/>
      <w:r w:rsidR="00337FBD" w:rsidRPr="00BC7C85">
        <w:rPr>
          <w:rFonts w:ascii="Times New Roman" w:hAnsi="Times New Roman" w:cs="Times New Roman"/>
        </w:rPr>
        <w:t xml:space="preserve"> project, followed by </w:t>
      </w:r>
      <w:r w:rsidR="001060FA" w:rsidRPr="00BC7C85">
        <w:rPr>
          <w:rFonts w:ascii="Times New Roman" w:hAnsi="Times New Roman" w:cs="Times New Roman"/>
        </w:rPr>
        <w:t xml:space="preserve">the </w:t>
      </w:r>
      <w:r w:rsidR="00337FBD" w:rsidRPr="00BC7C85">
        <w:rPr>
          <w:rFonts w:ascii="Times New Roman" w:hAnsi="Times New Roman" w:cs="Times New Roman"/>
        </w:rPr>
        <w:t xml:space="preserve">Mechanical, </w:t>
      </w:r>
      <w:r w:rsidR="00A3785D" w:rsidRPr="00BC7C85">
        <w:rPr>
          <w:rFonts w:ascii="Times New Roman" w:hAnsi="Times New Roman" w:cs="Times New Roman"/>
        </w:rPr>
        <w:t xml:space="preserve">Electrical-control, and Electrical-general categories. </w:t>
      </w:r>
      <w:r w:rsidR="001060FA" w:rsidRPr="00BC7C85">
        <w:rPr>
          <w:rFonts w:ascii="Times New Roman" w:hAnsi="Times New Roman" w:cs="Times New Roman"/>
        </w:rPr>
        <w:t xml:space="preserve">The total cost of building this float is ~530 USD, however, half of the price of materials are already possessed by the Ocean Technology Center. </w:t>
      </w:r>
      <w:r w:rsidR="00930AAE" w:rsidRPr="00BC7C85">
        <w:rPr>
          <w:rFonts w:ascii="Times New Roman" w:hAnsi="Times New Roman" w:cs="Times New Roman"/>
        </w:rPr>
        <w:t>Approximately 2</w:t>
      </w:r>
      <w:r w:rsidR="00E15539" w:rsidRPr="00BC7C85">
        <w:rPr>
          <w:rFonts w:ascii="Times New Roman" w:hAnsi="Times New Roman" w:cs="Times New Roman"/>
        </w:rPr>
        <w:t xml:space="preserve">60 USD of materials remain to be purchased. </w:t>
      </w:r>
      <w:r w:rsidR="001060FA" w:rsidRPr="00BC7C85">
        <w:rPr>
          <w:rFonts w:ascii="Times New Roman" w:hAnsi="Times New Roman" w:cs="Times New Roman"/>
        </w:rPr>
        <w:t>These cost estimates do not include compensation for the labor of designing, assembling, or testing the float.</w:t>
      </w:r>
    </w:p>
    <w:p w14:paraId="4A36C67B" w14:textId="70FE3EC6" w:rsidR="00901B56" w:rsidRDefault="00901B56">
      <w:pPr>
        <w:rPr>
          <w:rFonts w:ascii="Times New Roman" w:hAnsi="Times New Roman" w:cs="Times New Roman"/>
        </w:rPr>
      </w:pPr>
      <w:r>
        <w:rPr>
          <w:rFonts w:ascii="Times New Roman" w:hAnsi="Times New Roman" w:cs="Times New Roman"/>
        </w:rPr>
        <w:br w:type="page"/>
      </w:r>
    </w:p>
    <w:p w14:paraId="7F3B7D3E" w14:textId="729B074A" w:rsidR="00930AAE" w:rsidRPr="00BC7C85" w:rsidRDefault="003751EE" w:rsidP="00E15539">
      <w:pPr>
        <w:spacing w:line="480" w:lineRule="auto"/>
        <w:rPr>
          <w:rFonts w:ascii="Times New Roman" w:hAnsi="Times New Roman" w:cs="Times New Roman"/>
          <w:b/>
          <w:bCs/>
        </w:rPr>
      </w:pPr>
      <w:r w:rsidRPr="00BC7C85">
        <w:rPr>
          <w:rFonts w:ascii="Times New Roman" w:hAnsi="Times New Roman" w:cs="Times New Roman"/>
          <w:b/>
          <w:bCs/>
        </w:rPr>
        <w:lastRenderedPageBreak/>
        <w:t>References</w:t>
      </w:r>
    </w:p>
    <w:p w14:paraId="21ADD335" w14:textId="77777777" w:rsidR="00570400" w:rsidRPr="00570400" w:rsidRDefault="00570400" w:rsidP="00570400">
      <w:pPr>
        <w:spacing w:line="276" w:lineRule="auto"/>
        <w:rPr>
          <w:rFonts w:ascii="Times New Roman" w:hAnsi="Times New Roman" w:cs="Times New Roman"/>
        </w:rPr>
      </w:pPr>
    </w:p>
    <w:p w14:paraId="1B98A60F" w14:textId="7A99ECB5" w:rsidR="001015D5" w:rsidRDefault="001015D5" w:rsidP="00570400">
      <w:pPr>
        <w:spacing w:line="276" w:lineRule="auto"/>
      </w:pPr>
      <w:r>
        <w:rPr>
          <w:rFonts w:ascii="Times New Roman" w:hAnsi="Times New Roman" w:cs="Times New Roman"/>
        </w:rPr>
        <w:t xml:space="preserve">Adafruit Industries. (2023, 10, 26). </w:t>
      </w:r>
      <w:r>
        <w:t xml:space="preserve">Adafruit ESP32 Feather V2. </w:t>
      </w:r>
      <w:hyperlink r:id="rId14" w:history="1">
        <w:r w:rsidRPr="00670651">
          <w:rPr>
            <w:rStyle w:val="Hyperlink"/>
          </w:rPr>
          <w:t>https://cdn-learn.adafruit.com/downloads/pdf/adafruit-esp32-feather-v2.pdf</w:t>
        </w:r>
      </w:hyperlink>
      <w:r>
        <w:t xml:space="preserve">.  </w:t>
      </w:r>
    </w:p>
    <w:p w14:paraId="1CE91E10" w14:textId="77777777" w:rsidR="0057050E" w:rsidRDefault="0057050E" w:rsidP="00570400">
      <w:pPr>
        <w:spacing w:line="276" w:lineRule="auto"/>
      </w:pPr>
    </w:p>
    <w:p w14:paraId="51177FF5" w14:textId="77777777" w:rsidR="0057050E" w:rsidRPr="0057050E" w:rsidRDefault="0057050E" w:rsidP="0057050E">
      <w:pPr>
        <w:spacing w:line="276" w:lineRule="auto"/>
        <w:rPr>
          <w:rFonts w:ascii="Times New Roman" w:hAnsi="Times New Roman" w:cs="Times New Roman"/>
        </w:rPr>
      </w:pPr>
    </w:p>
    <w:p w14:paraId="0A77BA72" w14:textId="3D4E4CEB" w:rsidR="0057050E" w:rsidRDefault="0057050E" w:rsidP="0057050E">
      <w:pPr>
        <w:spacing w:line="276" w:lineRule="auto"/>
        <w:rPr>
          <w:rFonts w:ascii="Times New Roman" w:hAnsi="Times New Roman" w:cs="Times New Roman"/>
        </w:rPr>
      </w:pPr>
      <w:r w:rsidRPr="0057050E">
        <w:rPr>
          <w:rFonts w:ascii="Times New Roman" w:hAnsi="Times New Roman" w:cs="Times New Roman"/>
        </w:rPr>
        <w:t xml:space="preserve">Bretschneider, D. E., Cannon, G. A., Holbrook, J. R., &amp; </w:t>
      </w:r>
      <w:proofErr w:type="spellStart"/>
      <w:r w:rsidRPr="0057050E">
        <w:rPr>
          <w:rFonts w:ascii="Times New Roman" w:hAnsi="Times New Roman" w:cs="Times New Roman"/>
        </w:rPr>
        <w:t>Pashinski</w:t>
      </w:r>
      <w:proofErr w:type="spellEnd"/>
      <w:r w:rsidRPr="0057050E">
        <w:rPr>
          <w:rFonts w:ascii="Times New Roman" w:hAnsi="Times New Roman" w:cs="Times New Roman"/>
        </w:rPr>
        <w:t xml:space="preserve">, D. J. (1985). Variability of subtidal current structure in a fjord estuary: Puget Sound, Washington. Journal of Geophysical Research: Oceans, 90(C6), 11949–11958. </w:t>
      </w:r>
      <w:hyperlink r:id="rId15" w:history="1">
        <w:r w:rsidRPr="00670651">
          <w:rPr>
            <w:rStyle w:val="Hyperlink"/>
            <w:rFonts w:ascii="Times New Roman" w:hAnsi="Times New Roman" w:cs="Times New Roman"/>
          </w:rPr>
          <w:t>https://doi.org/10.1029/JC090iC06p11949</w:t>
        </w:r>
      </w:hyperlink>
      <w:r>
        <w:rPr>
          <w:rFonts w:ascii="Times New Roman" w:hAnsi="Times New Roman" w:cs="Times New Roman"/>
        </w:rPr>
        <w:t xml:space="preserve">. </w:t>
      </w:r>
    </w:p>
    <w:p w14:paraId="7753F396" w14:textId="77777777" w:rsidR="001015D5" w:rsidRDefault="001015D5" w:rsidP="00570400">
      <w:pPr>
        <w:spacing w:line="276" w:lineRule="auto"/>
        <w:rPr>
          <w:rFonts w:ascii="Times New Roman" w:hAnsi="Times New Roman" w:cs="Times New Roman"/>
        </w:rPr>
      </w:pPr>
    </w:p>
    <w:p w14:paraId="038CADB4" w14:textId="0C280BA8" w:rsidR="00570400" w:rsidRDefault="00570400" w:rsidP="00570400">
      <w:pPr>
        <w:spacing w:line="276" w:lineRule="auto"/>
        <w:rPr>
          <w:rFonts w:ascii="Times New Roman" w:hAnsi="Times New Roman" w:cs="Times New Roman"/>
        </w:rPr>
      </w:pPr>
      <w:proofErr w:type="spellStart"/>
      <w:r w:rsidRPr="00570400">
        <w:rPr>
          <w:rFonts w:ascii="Times New Roman" w:hAnsi="Times New Roman" w:cs="Times New Roman"/>
        </w:rPr>
        <w:t>Assendelft</w:t>
      </w:r>
      <w:proofErr w:type="spellEnd"/>
      <w:r w:rsidRPr="00570400">
        <w:rPr>
          <w:rFonts w:ascii="Times New Roman" w:hAnsi="Times New Roman" w:cs="Times New Roman"/>
        </w:rPr>
        <w:t xml:space="preserve">, R. S., &amp; van </w:t>
      </w:r>
      <w:proofErr w:type="spellStart"/>
      <w:r w:rsidRPr="00570400">
        <w:rPr>
          <w:rFonts w:ascii="Times New Roman" w:hAnsi="Times New Roman" w:cs="Times New Roman"/>
        </w:rPr>
        <w:t>Meerveld</w:t>
      </w:r>
      <w:proofErr w:type="spellEnd"/>
      <w:r w:rsidRPr="00570400">
        <w:rPr>
          <w:rFonts w:ascii="Times New Roman" w:hAnsi="Times New Roman" w:cs="Times New Roman"/>
        </w:rPr>
        <w:t>, H. J. I. (2019). A Low-Cost, Multi-Sensor System to Monitor Temporary Stream Dynamics in Mountainous Headwater Catchments. Sensors (Basel, Switzerland), 19(21), 4645–. https://doi.org/10.3390/s19214645</w:t>
      </w:r>
    </w:p>
    <w:p w14:paraId="3A9A8EDE" w14:textId="77777777" w:rsidR="00570400" w:rsidRDefault="00570400" w:rsidP="00930AAE">
      <w:pPr>
        <w:spacing w:line="276" w:lineRule="auto"/>
        <w:rPr>
          <w:rFonts w:ascii="Times New Roman" w:hAnsi="Times New Roman" w:cs="Times New Roman"/>
        </w:rPr>
      </w:pPr>
    </w:p>
    <w:p w14:paraId="221F0BE9" w14:textId="7B7B0C7A" w:rsidR="00930AAE" w:rsidRPr="00BC7C85" w:rsidRDefault="00930AAE" w:rsidP="00930AAE">
      <w:pPr>
        <w:spacing w:line="276" w:lineRule="auto"/>
        <w:rPr>
          <w:rFonts w:ascii="Times New Roman" w:hAnsi="Times New Roman" w:cs="Times New Roman"/>
        </w:rPr>
      </w:pPr>
      <w:r w:rsidRPr="00BC7C85">
        <w:rPr>
          <w:rFonts w:ascii="Times New Roman" w:hAnsi="Times New Roman" w:cs="Times New Roman"/>
        </w:rPr>
        <w:t xml:space="preserve">Eriksen, C. C., Osse, T. J., Light, R. D., Wen, T., Lehman, T. W., Sabin, P. L., Ballard, J. W., &amp; Chiodi, A. M. (2001).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a long-range autonomous underwater vehicle for oceanographic research. IEEE Journal of Oceanic Engineering, 26(4), 424–436. </w:t>
      </w:r>
      <w:hyperlink r:id="rId16" w:history="1">
        <w:r w:rsidRPr="00BC7C85">
          <w:rPr>
            <w:rStyle w:val="Hyperlink"/>
            <w:rFonts w:ascii="Times New Roman" w:hAnsi="Times New Roman" w:cs="Times New Roman"/>
          </w:rPr>
          <w:t>https://doi.org/10.1109/48.972073</w:t>
        </w:r>
      </w:hyperlink>
      <w:r w:rsidRPr="00BC7C85">
        <w:rPr>
          <w:rFonts w:ascii="Times New Roman" w:hAnsi="Times New Roman" w:cs="Times New Roman"/>
        </w:rPr>
        <w:t xml:space="preserve">. </w:t>
      </w:r>
    </w:p>
    <w:p w14:paraId="0C71A0AC" w14:textId="77777777" w:rsidR="00930AAE" w:rsidRPr="00BC7C85" w:rsidRDefault="00930AAE" w:rsidP="00930AAE">
      <w:pPr>
        <w:spacing w:line="276" w:lineRule="auto"/>
        <w:rPr>
          <w:rFonts w:ascii="Times New Roman" w:hAnsi="Times New Roman" w:cs="Times New Roman"/>
        </w:rPr>
      </w:pPr>
    </w:p>
    <w:p w14:paraId="5169DE7B" w14:textId="5CB722A5" w:rsidR="00F95AFC" w:rsidRPr="00BC7C85" w:rsidRDefault="00930AAE" w:rsidP="00930AAE">
      <w:pPr>
        <w:spacing w:line="276" w:lineRule="auto"/>
        <w:rPr>
          <w:rFonts w:ascii="Times New Roman" w:hAnsi="Times New Roman" w:cs="Times New Roman"/>
        </w:rPr>
      </w:pPr>
      <w:proofErr w:type="spellStart"/>
      <w:r w:rsidRPr="00BC7C85">
        <w:rPr>
          <w:rFonts w:ascii="Times New Roman" w:hAnsi="Times New Roman" w:cs="Times New Roman"/>
        </w:rPr>
        <w:t>Frajka</w:t>
      </w:r>
      <w:proofErr w:type="spellEnd"/>
      <w:r w:rsidRPr="00BC7C85">
        <w:rPr>
          <w:rFonts w:ascii="Times New Roman" w:hAnsi="Times New Roman" w:cs="Times New Roman"/>
        </w:rPr>
        <w:t xml:space="preserve">-Williams, E., Eriksen, C. C., Rhines, P. B., &amp; Harcourt, R. R. (2011). Determining Vertical Water Velocities from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Journal of Atmospheric and Oceanic Technology, 28(12), 1641–1656. </w:t>
      </w:r>
      <w:hyperlink r:id="rId17" w:history="1">
        <w:r w:rsidRPr="00BC7C85">
          <w:rPr>
            <w:rStyle w:val="Hyperlink"/>
            <w:rFonts w:ascii="Times New Roman" w:hAnsi="Times New Roman" w:cs="Times New Roman"/>
          </w:rPr>
          <w:t>https://doi.org/10.1175/2011JTECHO830.1</w:t>
        </w:r>
      </w:hyperlink>
      <w:r w:rsidRPr="00BC7C85">
        <w:rPr>
          <w:rFonts w:ascii="Times New Roman" w:hAnsi="Times New Roman" w:cs="Times New Roman"/>
        </w:rPr>
        <w:t xml:space="preserve">. </w:t>
      </w:r>
    </w:p>
    <w:p w14:paraId="644127FB" w14:textId="77777777" w:rsidR="002E1E3E" w:rsidRPr="00BC7C85" w:rsidRDefault="002E1E3E" w:rsidP="002E1E3E">
      <w:pPr>
        <w:spacing w:line="276" w:lineRule="auto"/>
        <w:rPr>
          <w:rFonts w:ascii="Times New Roman" w:hAnsi="Times New Roman" w:cs="Times New Roman"/>
        </w:rPr>
      </w:pPr>
    </w:p>
    <w:p w14:paraId="4562D14D" w14:textId="62E2D28A" w:rsidR="002E1E3E" w:rsidRPr="00BC7C85" w:rsidRDefault="002E1E3E" w:rsidP="002E1E3E">
      <w:pPr>
        <w:spacing w:line="276" w:lineRule="auto"/>
        <w:rPr>
          <w:rFonts w:ascii="Times New Roman" w:hAnsi="Times New Roman" w:cs="Times New Roman"/>
        </w:rPr>
      </w:pPr>
      <w:r w:rsidRPr="00BC7C85">
        <w:rPr>
          <w:rFonts w:ascii="Times New Roman" w:hAnsi="Times New Roman" w:cs="Times New Roman"/>
        </w:rPr>
        <w:t xml:space="preserve">Gould, J., Roemmich, D., </w:t>
      </w:r>
      <w:proofErr w:type="spellStart"/>
      <w:r w:rsidRPr="00BC7C85">
        <w:rPr>
          <w:rFonts w:ascii="Times New Roman" w:hAnsi="Times New Roman" w:cs="Times New Roman"/>
        </w:rPr>
        <w:t>Wijffels</w:t>
      </w:r>
      <w:proofErr w:type="spellEnd"/>
      <w:r w:rsidRPr="00BC7C85">
        <w:rPr>
          <w:rFonts w:ascii="Times New Roman" w:hAnsi="Times New Roman" w:cs="Times New Roman"/>
        </w:rPr>
        <w:t xml:space="preserve">, S., Freeland, H., </w:t>
      </w:r>
      <w:proofErr w:type="spellStart"/>
      <w:r w:rsidRPr="00BC7C85">
        <w:rPr>
          <w:rFonts w:ascii="Times New Roman" w:hAnsi="Times New Roman" w:cs="Times New Roman"/>
        </w:rPr>
        <w:t>Ignaszewsky</w:t>
      </w:r>
      <w:proofErr w:type="spellEnd"/>
      <w:r w:rsidRPr="00BC7C85">
        <w:rPr>
          <w:rFonts w:ascii="Times New Roman" w:hAnsi="Times New Roman" w:cs="Times New Roman"/>
        </w:rPr>
        <w:t xml:space="preserve">, M., Jianping, X., Pouliquen, S., </w:t>
      </w:r>
      <w:proofErr w:type="spellStart"/>
      <w:r w:rsidRPr="00BC7C85">
        <w:rPr>
          <w:rFonts w:ascii="Times New Roman" w:hAnsi="Times New Roman" w:cs="Times New Roman"/>
        </w:rPr>
        <w:t>Desaubies</w:t>
      </w:r>
      <w:proofErr w:type="spellEnd"/>
      <w:r w:rsidRPr="00BC7C85">
        <w:rPr>
          <w:rFonts w:ascii="Times New Roman" w:hAnsi="Times New Roman" w:cs="Times New Roman"/>
        </w:rPr>
        <w:t xml:space="preserve">, Y., Send, U., Radhakrishnan, K., Takeuchi, K., Kim, K., </w:t>
      </w:r>
      <w:proofErr w:type="spellStart"/>
      <w:r w:rsidRPr="00BC7C85">
        <w:rPr>
          <w:rFonts w:ascii="Times New Roman" w:hAnsi="Times New Roman" w:cs="Times New Roman"/>
        </w:rPr>
        <w:t>Danchenkov</w:t>
      </w:r>
      <w:proofErr w:type="spellEnd"/>
      <w:r w:rsidRPr="00BC7C85">
        <w:rPr>
          <w:rFonts w:ascii="Times New Roman" w:hAnsi="Times New Roman" w:cs="Times New Roman"/>
        </w:rPr>
        <w:t xml:space="preserve">, M., Sutton, P., King, B., Owens, B., &amp; Riser, S. (2004). Argo profiling floats bring new era of in situ ocean observations. In Eos (Washington, D.C.) (Gould, J., et al. (2004), Argo profiling floats bring new era of in situ ocean observations, Eos Trans. AGU, 85(19), 185-191, doi:10.1029/2004EO190002., Vol. 85, Issue 19, pp. 185–191). Blackwell Publishing Ltd. </w:t>
      </w:r>
      <w:hyperlink r:id="rId18" w:history="1">
        <w:r w:rsidRPr="00BC7C85">
          <w:rPr>
            <w:rStyle w:val="Hyperlink"/>
            <w:rFonts w:ascii="Times New Roman" w:hAnsi="Times New Roman" w:cs="Times New Roman"/>
          </w:rPr>
          <w:t>https://doi.org/10.1029/2004EO190002</w:t>
        </w:r>
      </w:hyperlink>
      <w:r w:rsidRPr="00BC7C85">
        <w:rPr>
          <w:rFonts w:ascii="Times New Roman" w:hAnsi="Times New Roman" w:cs="Times New Roman"/>
        </w:rPr>
        <w:t xml:space="preserve">. </w:t>
      </w:r>
    </w:p>
    <w:p w14:paraId="770C104D" w14:textId="77777777" w:rsidR="00E65567" w:rsidRPr="00E65567" w:rsidRDefault="00E65567" w:rsidP="00E65567">
      <w:pPr>
        <w:spacing w:line="276" w:lineRule="auto"/>
        <w:rPr>
          <w:rFonts w:ascii="Times New Roman" w:hAnsi="Times New Roman" w:cs="Times New Roman"/>
        </w:rPr>
      </w:pPr>
    </w:p>
    <w:p w14:paraId="3718B720" w14:textId="2AE7C8EB" w:rsidR="00E65567" w:rsidRDefault="00E65567" w:rsidP="00E65567">
      <w:pPr>
        <w:spacing w:line="276" w:lineRule="auto"/>
        <w:rPr>
          <w:rFonts w:ascii="Times New Roman" w:hAnsi="Times New Roman" w:cs="Times New Roman"/>
        </w:rPr>
      </w:pPr>
      <w:r w:rsidRPr="00E65567">
        <w:rPr>
          <w:rFonts w:ascii="Times New Roman" w:hAnsi="Times New Roman" w:cs="Times New Roman"/>
        </w:rPr>
        <w:t>Harrison, T. (2021). Buoyancy Controlled Float Swarms for Distributed Sensing in Coastal Waterways. ProQuest Dissertations Publishing.</w:t>
      </w:r>
    </w:p>
    <w:p w14:paraId="08E76BD3" w14:textId="77777777" w:rsidR="00C00AFD" w:rsidRPr="00C00AFD" w:rsidRDefault="00C00AFD" w:rsidP="00C00AFD">
      <w:pPr>
        <w:spacing w:line="276" w:lineRule="auto"/>
        <w:rPr>
          <w:rFonts w:ascii="Times New Roman" w:hAnsi="Times New Roman" w:cs="Times New Roman"/>
        </w:rPr>
      </w:pPr>
    </w:p>
    <w:p w14:paraId="0E1B8CA6" w14:textId="1BF225FA" w:rsidR="00C00AFD" w:rsidRDefault="00C00AFD" w:rsidP="00C00AFD">
      <w:pPr>
        <w:spacing w:line="276" w:lineRule="auto"/>
        <w:rPr>
          <w:rFonts w:ascii="Times New Roman" w:hAnsi="Times New Roman" w:cs="Times New Roman"/>
        </w:rPr>
      </w:pPr>
      <w:r w:rsidRPr="00C00AFD">
        <w:rPr>
          <w:rFonts w:ascii="Times New Roman" w:hAnsi="Times New Roman" w:cs="Times New Roman"/>
        </w:rPr>
        <w:t xml:space="preserve">Lauer, J. W., Klinger, P., O’Shea, S., &amp; Lee, S.-Y. (2023). Development and validation of an open-source four-pole electrical conductivity, temperature, depth sensor for in situ water quality monitoring in an estuary. Environmental Monitoring and Assessment, 195(1), 221–221. </w:t>
      </w:r>
      <w:hyperlink r:id="rId19" w:history="1">
        <w:r w:rsidRPr="00670651">
          <w:rPr>
            <w:rStyle w:val="Hyperlink"/>
            <w:rFonts w:ascii="Times New Roman" w:hAnsi="Times New Roman" w:cs="Times New Roman"/>
          </w:rPr>
          <w:t>https://doi.org/10.1007/s10661-022-10493-y</w:t>
        </w:r>
      </w:hyperlink>
      <w:r>
        <w:rPr>
          <w:rFonts w:ascii="Times New Roman" w:hAnsi="Times New Roman" w:cs="Times New Roman"/>
        </w:rPr>
        <w:t xml:space="preserve">. </w:t>
      </w:r>
    </w:p>
    <w:p w14:paraId="0F002568" w14:textId="77777777" w:rsidR="00C00AFD" w:rsidRDefault="00C00AFD" w:rsidP="00C00AFD">
      <w:pPr>
        <w:spacing w:line="276" w:lineRule="auto"/>
        <w:rPr>
          <w:rFonts w:ascii="Times New Roman" w:hAnsi="Times New Roman" w:cs="Times New Roman"/>
        </w:rPr>
      </w:pPr>
    </w:p>
    <w:p w14:paraId="218B1460" w14:textId="7B783EF0" w:rsidR="00C00AFD" w:rsidRDefault="00C00AFD" w:rsidP="00C00AFD">
      <w:pPr>
        <w:spacing w:line="276" w:lineRule="auto"/>
        <w:rPr>
          <w:rFonts w:ascii="Times New Roman" w:hAnsi="Times New Roman" w:cs="Times New Roman"/>
        </w:rPr>
      </w:pPr>
      <w:r w:rsidRPr="00C00AFD">
        <w:rPr>
          <w:rFonts w:ascii="Times New Roman" w:hAnsi="Times New Roman" w:cs="Times New Roman"/>
        </w:rPr>
        <w:lastRenderedPageBreak/>
        <w:t xml:space="preserve">Lyman, T. P., Elsmore, K., Gaylord, B., Byrnes, J. E. K., &amp; Miller, L. P. (2020). Open Wave Height Logger: An </w:t>
      </w:r>
      <w:proofErr w:type="gramStart"/>
      <w:r w:rsidRPr="00C00AFD">
        <w:rPr>
          <w:rFonts w:ascii="Times New Roman" w:hAnsi="Times New Roman" w:cs="Times New Roman"/>
        </w:rPr>
        <w:t>open source</w:t>
      </w:r>
      <w:proofErr w:type="gramEnd"/>
      <w:r w:rsidRPr="00C00AFD">
        <w:rPr>
          <w:rFonts w:ascii="Times New Roman" w:hAnsi="Times New Roman" w:cs="Times New Roman"/>
        </w:rPr>
        <w:t xml:space="preserve"> pressure sensor data logger for wave measurement. Limnology and Oceanography, Methods, 18(7), 335–345. </w:t>
      </w:r>
      <w:hyperlink r:id="rId20" w:history="1">
        <w:r w:rsidRPr="00670651">
          <w:rPr>
            <w:rStyle w:val="Hyperlink"/>
            <w:rFonts w:ascii="Times New Roman" w:hAnsi="Times New Roman" w:cs="Times New Roman"/>
          </w:rPr>
          <w:t>https://doi.org/10.1002/lom3.10370</w:t>
        </w:r>
      </w:hyperlink>
      <w:r>
        <w:rPr>
          <w:rFonts w:ascii="Times New Roman" w:hAnsi="Times New Roman" w:cs="Times New Roman"/>
        </w:rPr>
        <w:t xml:space="preserve">. </w:t>
      </w:r>
    </w:p>
    <w:p w14:paraId="20DA6DDC" w14:textId="77777777" w:rsidR="001C4CDF" w:rsidRDefault="001C4CDF" w:rsidP="00C00AFD">
      <w:pPr>
        <w:spacing w:line="276" w:lineRule="auto"/>
        <w:rPr>
          <w:rFonts w:ascii="Times New Roman" w:hAnsi="Times New Roman" w:cs="Times New Roman"/>
        </w:rPr>
      </w:pPr>
    </w:p>
    <w:p w14:paraId="1983121C" w14:textId="6EF80209" w:rsidR="001C4CDF" w:rsidRDefault="001C4CDF" w:rsidP="00C00AFD">
      <w:pPr>
        <w:spacing w:line="276" w:lineRule="auto"/>
        <w:rPr>
          <w:rFonts w:ascii="Times New Roman" w:hAnsi="Times New Roman" w:cs="Times New Roman"/>
        </w:rPr>
      </w:pPr>
      <w:r>
        <w:rPr>
          <w:rFonts w:ascii="Times New Roman" w:hAnsi="Times New Roman" w:cs="Times New Roman"/>
        </w:rPr>
        <w:t>Freescale Semiconductor, Inc. (1995). M68300 Family MC</w:t>
      </w:r>
      <w:r w:rsidR="001015D5">
        <w:rPr>
          <w:rFonts w:ascii="Times New Roman" w:hAnsi="Times New Roman" w:cs="Times New Roman"/>
        </w:rPr>
        <w:t xml:space="preserve">68332 User’s Manual. </w:t>
      </w:r>
      <w:hyperlink r:id="rId21" w:history="1">
        <w:r w:rsidR="001015D5" w:rsidRPr="00670651">
          <w:rPr>
            <w:rStyle w:val="Hyperlink"/>
            <w:rFonts w:ascii="Times New Roman" w:hAnsi="Times New Roman" w:cs="Times New Roman"/>
          </w:rPr>
          <w:t>https://docs.rs-online.com/b7af/0900766b806a28f4.pdf</w:t>
        </w:r>
      </w:hyperlink>
      <w:r w:rsidR="001015D5">
        <w:rPr>
          <w:rFonts w:ascii="Times New Roman" w:hAnsi="Times New Roman" w:cs="Times New Roman"/>
        </w:rPr>
        <w:t xml:space="preserve">. </w:t>
      </w:r>
    </w:p>
    <w:p w14:paraId="594794BB" w14:textId="77777777" w:rsidR="00E47492" w:rsidRDefault="00E47492" w:rsidP="00C00AFD">
      <w:pPr>
        <w:spacing w:line="276" w:lineRule="auto"/>
        <w:rPr>
          <w:rFonts w:ascii="Times New Roman" w:hAnsi="Times New Roman" w:cs="Times New Roman"/>
        </w:rPr>
      </w:pPr>
    </w:p>
    <w:p w14:paraId="2C44B5E2" w14:textId="6B5AE213" w:rsidR="00E47492" w:rsidRDefault="00E47492" w:rsidP="00E47492">
      <w:pPr>
        <w:spacing w:line="276" w:lineRule="auto"/>
        <w:rPr>
          <w:rFonts w:ascii="Times New Roman" w:hAnsi="Times New Roman" w:cs="Times New Roman"/>
        </w:rPr>
      </w:pPr>
      <w:r w:rsidRPr="00E47492">
        <w:rPr>
          <w:rFonts w:ascii="Times New Roman" w:hAnsi="Times New Roman" w:cs="Times New Roman"/>
        </w:rPr>
        <w:t xml:space="preserve">Yang, B., </w:t>
      </w:r>
      <w:proofErr w:type="spellStart"/>
      <w:r w:rsidRPr="00E47492">
        <w:rPr>
          <w:rFonts w:ascii="Times New Roman" w:hAnsi="Times New Roman" w:cs="Times New Roman"/>
        </w:rPr>
        <w:t>Patsavas</w:t>
      </w:r>
      <w:proofErr w:type="spellEnd"/>
      <w:r w:rsidRPr="00E47492">
        <w:rPr>
          <w:rFonts w:ascii="Times New Roman" w:hAnsi="Times New Roman" w:cs="Times New Roman"/>
        </w:rPr>
        <w:t xml:space="preserve">, M. C., Byrne, R. H., &amp; Ma, J. (2014). Seawater pH measurements in the field: A DIY photometer with </w:t>
      </w:r>
      <w:proofErr w:type="gramStart"/>
      <w:r w:rsidRPr="00E47492">
        <w:rPr>
          <w:rFonts w:ascii="Times New Roman" w:hAnsi="Times New Roman" w:cs="Times New Roman"/>
        </w:rPr>
        <w:t>0.01 unit</w:t>
      </w:r>
      <w:proofErr w:type="gramEnd"/>
      <w:r w:rsidRPr="00E47492">
        <w:rPr>
          <w:rFonts w:ascii="Times New Roman" w:hAnsi="Times New Roman" w:cs="Times New Roman"/>
        </w:rPr>
        <w:t xml:space="preserve"> pH accuracy. Marine Chemistry, 160, 75–81. </w:t>
      </w:r>
      <w:hyperlink r:id="rId22" w:history="1">
        <w:r w:rsidRPr="00670651">
          <w:rPr>
            <w:rStyle w:val="Hyperlink"/>
            <w:rFonts w:ascii="Times New Roman" w:hAnsi="Times New Roman" w:cs="Times New Roman"/>
          </w:rPr>
          <w:t>https://doi.org/10.1016/j.marchem.2014.01.005</w:t>
        </w:r>
      </w:hyperlink>
      <w:r>
        <w:rPr>
          <w:rFonts w:ascii="Times New Roman" w:hAnsi="Times New Roman" w:cs="Times New Roman"/>
        </w:rPr>
        <w:t xml:space="preserve">. </w:t>
      </w:r>
    </w:p>
    <w:p w14:paraId="13BB719B" w14:textId="77777777" w:rsidR="001F79C2" w:rsidRPr="00BC7C85" w:rsidRDefault="001F79C2">
      <w:pPr>
        <w:rPr>
          <w:rFonts w:ascii="Times New Roman" w:hAnsi="Times New Roman" w:cs="Times New Roman"/>
          <w:b/>
          <w:bCs/>
        </w:rPr>
      </w:pPr>
      <w:r w:rsidRPr="00BC7C85">
        <w:rPr>
          <w:rFonts w:ascii="Times New Roman" w:hAnsi="Times New Roman" w:cs="Times New Roman"/>
          <w:b/>
          <w:bCs/>
        </w:rPr>
        <w:br w:type="page"/>
      </w:r>
    </w:p>
    <w:p w14:paraId="601CC171" w14:textId="77777777" w:rsidR="001F79C2" w:rsidRDefault="00F95AFC" w:rsidP="001F79C2">
      <w:pPr>
        <w:spacing w:line="480" w:lineRule="auto"/>
        <w:rPr>
          <w:rFonts w:ascii="Times New Roman" w:hAnsi="Times New Roman" w:cs="Times New Roman"/>
          <w:b/>
          <w:bCs/>
        </w:rPr>
      </w:pPr>
      <w:r w:rsidRPr="00BC7C85">
        <w:rPr>
          <w:rFonts w:ascii="Times New Roman" w:hAnsi="Times New Roman" w:cs="Times New Roman"/>
          <w:b/>
          <w:bCs/>
        </w:rPr>
        <w:lastRenderedPageBreak/>
        <w:t>Figure captions</w:t>
      </w:r>
    </w:p>
    <w:p w14:paraId="3E2C305C" w14:textId="53264EF9" w:rsidR="002E5445" w:rsidRDefault="002E5445" w:rsidP="001F79C2">
      <w:pPr>
        <w:spacing w:line="480" w:lineRule="auto"/>
        <w:rPr>
          <w:rFonts w:ascii="Times New Roman" w:hAnsi="Times New Roman" w:cs="Times New Roman"/>
          <w:b/>
          <w:bCs/>
        </w:rPr>
      </w:pPr>
      <w:r>
        <w:rPr>
          <w:rFonts w:ascii="Times New Roman" w:hAnsi="Times New Roman" w:cs="Times New Roman"/>
          <w:b/>
          <w:bCs/>
        </w:rPr>
        <w:t>Figure 1:</w:t>
      </w:r>
    </w:p>
    <w:p w14:paraId="16F2C219" w14:textId="2B30C7BB" w:rsidR="002E5445" w:rsidRPr="00901B56" w:rsidRDefault="005B3F39" w:rsidP="001F79C2">
      <w:pPr>
        <w:spacing w:line="480" w:lineRule="auto"/>
        <w:rPr>
          <w:rFonts w:ascii="Times New Roman" w:hAnsi="Times New Roman" w:cs="Times New Roman"/>
        </w:rPr>
      </w:pPr>
      <w:r>
        <w:rPr>
          <w:rFonts w:ascii="Times New Roman" w:hAnsi="Times New Roman" w:cs="Times New Roman"/>
        </w:rPr>
        <w:t xml:space="preserve">Preliminary wiring diagram for the data collection and environmental sensing electronics of </w:t>
      </w:r>
      <w:proofErr w:type="spellStart"/>
      <w:r>
        <w:rPr>
          <w:rFonts w:ascii="Times New Roman" w:hAnsi="Times New Roman" w:cs="Times New Roman"/>
        </w:rPr>
        <w:t>openFloat</w:t>
      </w:r>
      <w:proofErr w:type="spellEnd"/>
      <w:r>
        <w:rPr>
          <w:rFonts w:ascii="Times New Roman" w:hAnsi="Times New Roman" w:cs="Times New Roman"/>
        </w:rPr>
        <w:t>.</w:t>
      </w:r>
      <w:r w:rsidR="00901B56">
        <w:rPr>
          <w:rFonts w:ascii="Times New Roman" w:hAnsi="Times New Roman" w:cs="Times New Roman"/>
        </w:rPr>
        <w:t xml:space="preserve"> The top of the board, from left to right, shows the GPS antenna, LoRa antenna, analog temperature sensor, digital temperature sensor, and lux sensor. The bottom of the board </w:t>
      </w:r>
      <w:proofErr w:type="gramStart"/>
      <w:r w:rsidR="00901B56">
        <w:rPr>
          <w:rFonts w:ascii="Times New Roman" w:hAnsi="Times New Roman" w:cs="Times New Roman"/>
        </w:rPr>
        <w:t>show</w:t>
      </w:r>
      <w:proofErr w:type="gramEnd"/>
      <w:r w:rsidR="00901B56">
        <w:rPr>
          <w:rFonts w:ascii="Times New Roman" w:hAnsi="Times New Roman" w:cs="Times New Roman"/>
        </w:rPr>
        <w:t xml:space="preserve"> the analog pressure sensor. Generally, green and white wires are I</w:t>
      </w:r>
      <w:r w:rsidR="00901B56">
        <w:rPr>
          <w:rFonts w:ascii="Times New Roman" w:hAnsi="Times New Roman" w:cs="Times New Roman"/>
          <w:vertAlign w:val="superscript"/>
        </w:rPr>
        <w:t>2</w:t>
      </w:r>
      <w:r w:rsidR="00901B56">
        <w:rPr>
          <w:rFonts w:ascii="Times New Roman" w:hAnsi="Times New Roman" w:cs="Times New Roman"/>
        </w:rPr>
        <w:t xml:space="preserve">C communication protocol; red and black wires are positive and negative power, respectively; </w:t>
      </w:r>
      <w:r w:rsidR="00B02921">
        <w:rPr>
          <w:rFonts w:ascii="Times New Roman" w:hAnsi="Times New Roman" w:cs="Times New Roman"/>
        </w:rPr>
        <w:t xml:space="preserve">goldenrod yellow wires are one-wire signal protocol; dark orange wires are enable pins; grey and maroon are RX and TX serial communication protocol. </w:t>
      </w:r>
    </w:p>
    <w:p w14:paraId="68A38266" w14:textId="77777777" w:rsidR="005B3F39" w:rsidRPr="002E5445" w:rsidRDefault="005B3F39" w:rsidP="001F79C2">
      <w:pPr>
        <w:spacing w:line="480" w:lineRule="auto"/>
        <w:rPr>
          <w:rFonts w:ascii="Times New Roman" w:hAnsi="Times New Roman" w:cs="Times New Roman"/>
        </w:rPr>
      </w:pPr>
    </w:p>
    <w:p w14:paraId="196FE2CD" w14:textId="1910E609" w:rsidR="001F79C2" w:rsidRPr="00BC7C85" w:rsidRDefault="001F79C2" w:rsidP="001F79C2">
      <w:pPr>
        <w:spacing w:line="480" w:lineRule="auto"/>
        <w:rPr>
          <w:rFonts w:ascii="Times New Roman" w:hAnsi="Times New Roman" w:cs="Times New Roman"/>
          <w:b/>
          <w:bCs/>
        </w:rPr>
      </w:pPr>
      <w:r w:rsidRPr="00BC7C85">
        <w:rPr>
          <w:rFonts w:ascii="Times New Roman" w:hAnsi="Times New Roman" w:cs="Times New Roman"/>
          <w:b/>
          <w:bCs/>
        </w:rPr>
        <w:t xml:space="preserve">Figure </w:t>
      </w:r>
      <w:r w:rsidR="002E5445">
        <w:rPr>
          <w:rFonts w:ascii="Times New Roman" w:hAnsi="Times New Roman" w:cs="Times New Roman"/>
          <w:b/>
          <w:bCs/>
        </w:rPr>
        <w:t>2</w:t>
      </w:r>
      <w:r w:rsidRPr="00BC7C85">
        <w:rPr>
          <w:rFonts w:ascii="Times New Roman" w:hAnsi="Times New Roman" w:cs="Times New Roman"/>
          <w:b/>
          <w:bCs/>
        </w:rPr>
        <w:t>:</w:t>
      </w:r>
    </w:p>
    <w:p w14:paraId="2736B8F5" w14:textId="14FADDFE" w:rsidR="00F95AFC" w:rsidRPr="00BC7C85" w:rsidRDefault="001F79C2" w:rsidP="001F79C2">
      <w:pPr>
        <w:spacing w:line="480" w:lineRule="auto"/>
        <w:rPr>
          <w:rFonts w:ascii="Times New Roman" w:hAnsi="Times New Roman" w:cs="Times New Roman"/>
          <w:b/>
          <w:bCs/>
        </w:rPr>
      </w:pPr>
      <w:r w:rsidRPr="00BC7C85">
        <w:rPr>
          <w:rFonts w:ascii="Times New Roman" w:hAnsi="Times New Roman" w:cs="Times New Roman"/>
        </w:rPr>
        <w:t xml:space="preserve">Panel a) shows the deployment location and likely track of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175 near Shilshole Bay, WA. Manual casts of the DIY float tethered to a line will be done at every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dive sight to collect profile data. Panel b) shows the deployment location and likely track of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195 in </w:t>
      </w:r>
      <w:proofErr w:type="spellStart"/>
      <w:r w:rsidRPr="00BC7C85">
        <w:rPr>
          <w:rFonts w:ascii="Times New Roman" w:hAnsi="Times New Roman" w:cs="Times New Roman"/>
        </w:rPr>
        <w:t>Colvos</w:t>
      </w:r>
      <w:proofErr w:type="spellEnd"/>
      <w:r w:rsidRPr="00BC7C85">
        <w:rPr>
          <w:rFonts w:ascii="Times New Roman" w:hAnsi="Times New Roman" w:cs="Times New Roman"/>
        </w:rPr>
        <w:t xml:space="preserve"> Passage on the West side of Vashon Island. The DIY float will be deployed </w:t>
      </w:r>
      <w:r w:rsidR="00F66638" w:rsidRPr="00BC7C85">
        <w:rPr>
          <w:rFonts w:ascii="Times New Roman" w:hAnsi="Times New Roman" w:cs="Times New Roman"/>
        </w:rPr>
        <w:t>alongside</w:t>
      </w:r>
      <w:r w:rsidRPr="00BC7C85">
        <w:rPr>
          <w:rFonts w:ascii="Times New Roman" w:hAnsi="Times New Roman" w:cs="Times New Roman"/>
        </w:rPr>
        <w:t xml:space="preserve"> </w:t>
      </w:r>
      <w:r w:rsidR="00F66638" w:rsidRPr="00BC7C85">
        <w:rPr>
          <w:rFonts w:ascii="Times New Roman" w:hAnsi="Times New Roman" w:cs="Times New Roman"/>
        </w:rPr>
        <w:t xml:space="preserve">the </w:t>
      </w:r>
      <w:proofErr w:type="spellStart"/>
      <w:r w:rsidR="00F66638" w:rsidRPr="00BC7C85">
        <w:rPr>
          <w:rFonts w:ascii="Times New Roman" w:hAnsi="Times New Roman" w:cs="Times New Roman"/>
        </w:rPr>
        <w:t>seaglider</w:t>
      </w:r>
      <w:proofErr w:type="spellEnd"/>
      <w:r w:rsidR="00F66638" w:rsidRPr="00BC7C85">
        <w:rPr>
          <w:rFonts w:ascii="Times New Roman" w:hAnsi="Times New Roman" w:cs="Times New Roman"/>
        </w:rPr>
        <w:t xml:space="preserve"> and allowed to drift down the passage while making continuous profiles. Red stars indicate possible </w:t>
      </w:r>
      <w:proofErr w:type="spellStart"/>
      <w:r w:rsidR="00F66638" w:rsidRPr="00BC7C85">
        <w:rPr>
          <w:rFonts w:ascii="Times New Roman" w:hAnsi="Times New Roman" w:cs="Times New Roman"/>
        </w:rPr>
        <w:t>seaglider</w:t>
      </w:r>
      <w:proofErr w:type="spellEnd"/>
      <w:r w:rsidR="00F66638" w:rsidRPr="00BC7C85">
        <w:rPr>
          <w:rFonts w:ascii="Times New Roman" w:hAnsi="Times New Roman" w:cs="Times New Roman"/>
        </w:rPr>
        <w:t xml:space="preserve"> and float dive sights or pickup locations. White lines represent the likely path of the </w:t>
      </w:r>
      <w:proofErr w:type="spellStart"/>
      <w:proofErr w:type="gramStart"/>
      <w:r w:rsidR="00F66638" w:rsidRPr="00BC7C85">
        <w:rPr>
          <w:rFonts w:ascii="Times New Roman" w:hAnsi="Times New Roman" w:cs="Times New Roman"/>
        </w:rPr>
        <w:t>seaglider</w:t>
      </w:r>
      <w:proofErr w:type="spellEnd"/>
      <w:proofErr w:type="gramEnd"/>
      <w:r w:rsidR="00F66638" w:rsidRPr="00BC7C85">
        <w:rPr>
          <w:rFonts w:ascii="Times New Roman" w:hAnsi="Times New Roman" w:cs="Times New Roman"/>
        </w:rPr>
        <w:t xml:space="preserve"> or float once deployed. The red star circumscribed by a black circle indicates likely deployment locations. Actual deployment locations will vary depending on local boat traffic and tidal patterns. </w:t>
      </w:r>
      <w:r w:rsidR="00F95AFC" w:rsidRPr="00BC7C85">
        <w:rPr>
          <w:rFonts w:ascii="Times New Roman" w:hAnsi="Times New Roman" w:cs="Times New Roman"/>
          <w:b/>
          <w:bCs/>
        </w:rPr>
        <w:br w:type="page"/>
      </w:r>
    </w:p>
    <w:p w14:paraId="17D32FAC" w14:textId="6A6E5EC6" w:rsidR="00F95AFC" w:rsidRPr="00BC7C85" w:rsidRDefault="00F95AFC" w:rsidP="003751EE">
      <w:pPr>
        <w:spacing w:line="480" w:lineRule="auto"/>
        <w:rPr>
          <w:rFonts w:ascii="Times New Roman" w:hAnsi="Times New Roman" w:cs="Times New Roman"/>
          <w:b/>
          <w:bCs/>
        </w:rPr>
      </w:pPr>
      <w:r w:rsidRPr="00BC7C85">
        <w:rPr>
          <w:rFonts w:ascii="Times New Roman" w:hAnsi="Times New Roman" w:cs="Times New Roman"/>
          <w:b/>
          <w:bCs/>
        </w:rPr>
        <w:lastRenderedPageBreak/>
        <w:t>Tables</w:t>
      </w:r>
    </w:p>
    <w:p w14:paraId="2C3D3CC6" w14:textId="6E672C48" w:rsidR="00F95AFC" w:rsidRPr="00BC7C85" w:rsidRDefault="00F95AFC">
      <w:pPr>
        <w:rPr>
          <w:rFonts w:ascii="Times New Roman" w:hAnsi="Times New Roman" w:cs="Times New Roman"/>
          <w:b/>
          <w:bCs/>
        </w:rPr>
      </w:pPr>
      <w:r w:rsidRPr="00BC7C85">
        <w:rPr>
          <w:rFonts w:ascii="Times New Roman" w:hAnsi="Times New Roman" w:cs="Times New Roman"/>
          <w:b/>
          <w:bCs/>
        </w:rPr>
        <w:t>Table 1</w:t>
      </w:r>
      <w:r w:rsidR="009712EC" w:rsidRPr="00BC7C85">
        <w:rPr>
          <w:rFonts w:ascii="Times New Roman" w:hAnsi="Times New Roman" w:cs="Times New Roman"/>
          <w:b/>
          <w:bCs/>
        </w:rPr>
        <w:t>:</w:t>
      </w:r>
      <w:r w:rsidR="00D51398" w:rsidRPr="00BC7C85">
        <w:rPr>
          <w:rFonts w:ascii="Times New Roman" w:hAnsi="Times New Roman" w:cs="Times New Roman"/>
          <w:b/>
          <w:bCs/>
        </w:rPr>
        <w:t xml:space="preserve"> Project timeline</w:t>
      </w:r>
    </w:p>
    <w:p w14:paraId="606837C5" w14:textId="77777777" w:rsidR="00D51398" w:rsidRPr="00BC7C85" w:rsidRDefault="00D51398">
      <w:pPr>
        <w:rPr>
          <w:rFonts w:ascii="Times New Roman" w:hAnsi="Times New Roman" w:cs="Times New Roman"/>
          <w:b/>
          <w:bCs/>
        </w:rPr>
      </w:pPr>
    </w:p>
    <w:tbl>
      <w:tblPr>
        <w:tblStyle w:val="TableGrid"/>
        <w:tblW w:w="0" w:type="auto"/>
        <w:tblLook w:val="04A0" w:firstRow="1" w:lastRow="0" w:firstColumn="1" w:lastColumn="0" w:noHBand="0" w:noVBand="1"/>
      </w:tblPr>
      <w:tblGrid>
        <w:gridCol w:w="2413"/>
        <w:gridCol w:w="2533"/>
        <w:gridCol w:w="2202"/>
        <w:gridCol w:w="2202"/>
      </w:tblGrid>
      <w:tr w:rsidR="00F95AFC" w:rsidRPr="00BC7C85" w14:paraId="25B67448" w14:textId="77777777" w:rsidTr="009712EC">
        <w:tc>
          <w:tcPr>
            <w:tcW w:w="2413" w:type="dxa"/>
            <w:vAlign w:val="center"/>
          </w:tcPr>
          <w:p w14:paraId="75E917EB" w14:textId="6912B910"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Project stage</w:t>
            </w:r>
          </w:p>
        </w:tc>
        <w:tc>
          <w:tcPr>
            <w:tcW w:w="2533" w:type="dxa"/>
            <w:vAlign w:val="center"/>
          </w:tcPr>
          <w:p w14:paraId="0A477FFF" w14:textId="0DA03761"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Subsection</w:t>
            </w:r>
          </w:p>
        </w:tc>
        <w:tc>
          <w:tcPr>
            <w:tcW w:w="2202" w:type="dxa"/>
            <w:vAlign w:val="center"/>
          </w:tcPr>
          <w:p w14:paraId="094CC9C7" w14:textId="015EB6EF"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Start date</w:t>
            </w:r>
          </w:p>
        </w:tc>
        <w:tc>
          <w:tcPr>
            <w:tcW w:w="2202" w:type="dxa"/>
            <w:vAlign w:val="center"/>
          </w:tcPr>
          <w:p w14:paraId="74060338" w14:textId="0E813113"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End date</w:t>
            </w:r>
          </w:p>
        </w:tc>
      </w:tr>
      <w:tr w:rsidR="0065433F" w:rsidRPr="00BC7C85" w14:paraId="312B859C" w14:textId="77777777" w:rsidTr="009712EC">
        <w:tc>
          <w:tcPr>
            <w:tcW w:w="2413" w:type="dxa"/>
            <w:vMerge w:val="restart"/>
            <w:vAlign w:val="center"/>
          </w:tcPr>
          <w:p w14:paraId="6397A839" w14:textId="178172DE" w:rsidR="0065433F" w:rsidRPr="00BC7C85" w:rsidRDefault="0065433F" w:rsidP="009712EC">
            <w:pPr>
              <w:jc w:val="center"/>
              <w:rPr>
                <w:rFonts w:ascii="Times New Roman" w:hAnsi="Times New Roman" w:cs="Times New Roman"/>
              </w:rPr>
            </w:pPr>
            <w:r w:rsidRPr="00BC7C85">
              <w:rPr>
                <w:rFonts w:ascii="Times New Roman" w:hAnsi="Times New Roman" w:cs="Times New Roman"/>
              </w:rPr>
              <w:t xml:space="preserve">Float </w:t>
            </w:r>
            <w:r w:rsidR="008A55BD" w:rsidRPr="00BC7C85">
              <w:rPr>
                <w:rFonts w:ascii="Times New Roman" w:hAnsi="Times New Roman" w:cs="Times New Roman"/>
              </w:rPr>
              <w:t>development</w:t>
            </w:r>
          </w:p>
        </w:tc>
        <w:tc>
          <w:tcPr>
            <w:tcW w:w="2533" w:type="dxa"/>
          </w:tcPr>
          <w:p w14:paraId="4C1D8A24" w14:textId="11BFF582" w:rsidR="009712EC" w:rsidRPr="00BC7C85" w:rsidRDefault="0065433F">
            <w:pPr>
              <w:rPr>
                <w:rFonts w:ascii="Times New Roman" w:hAnsi="Times New Roman" w:cs="Times New Roman"/>
              </w:rPr>
            </w:pPr>
            <w:r w:rsidRPr="00BC7C85">
              <w:rPr>
                <w:rFonts w:ascii="Times New Roman" w:hAnsi="Times New Roman" w:cs="Times New Roman"/>
              </w:rPr>
              <w:t>Concept development</w:t>
            </w:r>
          </w:p>
        </w:tc>
        <w:tc>
          <w:tcPr>
            <w:tcW w:w="2202" w:type="dxa"/>
            <w:vAlign w:val="center"/>
          </w:tcPr>
          <w:p w14:paraId="3E62953B" w14:textId="5BAE7D4A" w:rsidR="0065433F" w:rsidRPr="00BC7C85" w:rsidRDefault="0065433F" w:rsidP="009712EC">
            <w:pPr>
              <w:jc w:val="center"/>
              <w:rPr>
                <w:rFonts w:ascii="Times New Roman" w:hAnsi="Times New Roman" w:cs="Times New Roman"/>
              </w:rPr>
            </w:pPr>
            <w:r w:rsidRPr="00BC7C85">
              <w:rPr>
                <w:rFonts w:ascii="Times New Roman" w:hAnsi="Times New Roman" w:cs="Times New Roman"/>
              </w:rPr>
              <w:t>9/25/2023</w:t>
            </w:r>
          </w:p>
        </w:tc>
        <w:tc>
          <w:tcPr>
            <w:tcW w:w="2202" w:type="dxa"/>
            <w:vAlign w:val="center"/>
          </w:tcPr>
          <w:p w14:paraId="24497573" w14:textId="785D01B5"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10/04/2024</w:t>
            </w:r>
          </w:p>
        </w:tc>
      </w:tr>
      <w:tr w:rsidR="0065433F" w:rsidRPr="00BC7C85" w14:paraId="60AA9EAB" w14:textId="77777777" w:rsidTr="009712EC">
        <w:tc>
          <w:tcPr>
            <w:tcW w:w="2413" w:type="dxa"/>
            <w:vMerge/>
          </w:tcPr>
          <w:p w14:paraId="6DB17A6D" w14:textId="77777777" w:rsidR="0065433F" w:rsidRPr="00BC7C85" w:rsidRDefault="0065433F">
            <w:pPr>
              <w:rPr>
                <w:rFonts w:ascii="Times New Roman" w:hAnsi="Times New Roman" w:cs="Times New Roman"/>
              </w:rPr>
            </w:pPr>
          </w:p>
        </w:tc>
        <w:tc>
          <w:tcPr>
            <w:tcW w:w="2533" w:type="dxa"/>
          </w:tcPr>
          <w:p w14:paraId="4CB28FBF" w14:textId="29FE9C9B" w:rsidR="0065433F" w:rsidRPr="00BC7C85" w:rsidRDefault="0065433F">
            <w:pPr>
              <w:rPr>
                <w:rFonts w:ascii="Times New Roman" w:hAnsi="Times New Roman" w:cs="Times New Roman"/>
              </w:rPr>
            </w:pPr>
            <w:r w:rsidRPr="00BC7C85">
              <w:rPr>
                <w:rFonts w:ascii="Times New Roman" w:hAnsi="Times New Roman" w:cs="Times New Roman"/>
              </w:rPr>
              <w:t>Find and order parts</w:t>
            </w:r>
          </w:p>
        </w:tc>
        <w:tc>
          <w:tcPr>
            <w:tcW w:w="2202" w:type="dxa"/>
            <w:vAlign w:val="center"/>
          </w:tcPr>
          <w:p w14:paraId="16AF8FBD" w14:textId="18528E47" w:rsidR="0065433F" w:rsidRPr="00BC7C85" w:rsidRDefault="0065433F" w:rsidP="009712EC">
            <w:pPr>
              <w:jc w:val="center"/>
              <w:rPr>
                <w:rFonts w:ascii="Times New Roman" w:hAnsi="Times New Roman" w:cs="Times New Roman"/>
              </w:rPr>
            </w:pPr>
            <w:r w:rsidRPr="00BC7C85">
              <w:rPr>
                <w:rFonts w:ascii="Times New Roman" w:hAnsi="Times New Roman" w:cs="Times New Roman"/>
              </w:rPr>
              <w:t>9/25/2023</w:t>
            </w:r>
          </w:p>
        </w:tc>
        <w:tc>
          <w:tcPr>
            <w:tcW w:w="2202" w:type="dxa"/>
            <w:vAlign w:val="center"/>
          </w:tcPr>
          <w:p w14:paraId="79417ECE" w14:textId="6AA66869"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10/10/2023</w:t>
            </w:r>
          </w:p>
        </w:tc>
      </w:tr>
      <w:tr w:rsidR="0065433F" w:rsidRPr="00BC7C85" w14:paraId="1D7D2FFB" w14:textId="77777777" w:rsidTr="009712EC">
        <w:tc>
          <w:tcPr>
            <w:tcW w:w="2413" w:type="dxa"/>
            <w:vMerge/>
          </w:tcPr>
          <w:p w14:paraId="0C95ED73" w14:textId="77777777" w:rsidR="0065433F" w:rsidRPr="00BC7C85" w:rsidRDefault="0065433F">
            <w:pPr>
              <w:rPr>
                <w:rFonts w:ascii="Times New Roman" w:hAnsi="Times New Roman" w:cs="Times New Roman"/>
              </w:rPr>
            </w:pPr>
          </w:p>
        </w:tc>
        <w:tc>
          <w:tcPr>
            <w:tcW w:w="2533" w:type="dxa"/>
          </w:tcPr>
          <w:p w14:paraId="6EC31AC2" w14:textId="5C5494A5" w:rsidR="0065433F" w:rsidRPr="00BC7C85" w:rsidRDefault="0065433F">
            <w:pPr>
              <w:rPr>
                <w:rFonts w:ascii="Times New Roman" w:hAnsi="Times New Roman" w:cs="Times New Roman"/>
              </w:rPr>
            </w:pPr>
            <w:r w:rsidRPr="00BC7C85">
              <w:rPr>
                <w:rFonts w:ascii="Times New Roman" w:hAnsi="Times New Roman" w:cs="Times New Roman"/>
              </w:rPr>
              <w:t>Background research</w:t>
            </w:r>
          </w:p>
        </w:tc>
        <w:tc>
          <w:tcPr>
            <w:tcW w:w="2202" w:type="dxa"/>
            <w:vAlign w:val="center"/>
          </w:tcPr>
          <w:p w14:paraId="2C0E337C" w14:textId="5580F1B5"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10/02/2023</w:t>
            </w:r>
          </w:p>
        </w:tc>
        <w:tc>
          <w:tcPr>
            <w:tcW w:w="2202" w:type="dxa"/>
            <w:vAlign w:val="center"/>
          </w:tcPr>
          <w:p w14:paraId="4DE67757" w14:textId="2AB34729"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10/29/2023</w:t>
            </w:r>
          </w:p>
        </w:tc>
      </w:tr>
      <w:tr w:rsidR="0065433F" w:rsidRPr="00BC7C85" w14:paraId="50FEE41D" w14:textId="77777777" w:rsidTr="009712EC">
        <w:tc>
          <w:tcPr>
            <w:tcW w:w="2413" w:type="dxa"/>
            <w:vMerge/>
          </w:tcPr>
          <w:p w14:paraId="66A66ED2" w14:textId="77777777" w:rsidR="0065433F" w:rsidRPr="00BC7C85" w:rsidRDefault="0065433F">
            <w:pPr>
              <w:rPr>
                <w:rFonts w:ascii="Times New Roman" w:hAnsi="Times New Roman" w:cs="Times New Roman"/>
              </w:rPr>
            </w:pPr>
          </w:p>
        </w:tc>
        <w:tc>
          <w:tcPr>
            <w:tcW w:w="2533" w:type="dxa"/>
          </w:tcPr>
          <w:p w14:paraId="19F668CD" w14:textId="2A9E578E" w:rsidR="0065433F" w:rsidRPr="00BC7C85" w:rsidRDefault="0065433F">
            <w:pPr>
              <w:rPr>
                <w:rFonts w:ascii="Times New Roman" w:hAnsi="Times New Roman" w:cs="Times New Roman"/>
              </w:rPr>
            </w:pPr>
            <w:r w:rsidRPr="00BC7C85">
              <w:rPr>
                <w:rFonts w:ascii="Times New Roman" w:hAnsi="Times New Roman" w:cs="Times New Roman"/>
              </w:rPr>
              <w:t>Electronics design</w:t>
            </w:r>
          </w:p>
        </w:tc>
        <w:tc>
          <w:tcPr>
            <w:tcW w:w="2202" w:type="dxa"/>
            <w:vAlign w:val="center"/>
          </w:tcPr>
          <w:p w14:paraId="3DFD4B2F" w14:textId="49911C9B"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10/09/2023</w:t>
            </w:r>
          </w:p>
        </w:tc>
        <w:tc>
          <w:tcPr>
            <w:tcW w:w="2202" w:type="dxa"/>
            <w:vAlign w:val="center"/>
          </w:tcPr>
          <w:p w14:paraId="1D1F3347" w14:textId="61E827F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10/21/2023</w:t>
            </w:r>
          </w:p>
        </w:tc>
      </w:tr>
      <w:tr w:rsidR="0065433F" w:rsidRPr="00BC7C85" w14:paraId="33F726D0" w14:textId="77777777" w:rsidTr="009712EC">
        <w:tc>
          <w:tcPr>
            <w:tcW w:w="2413" w:type="dxa"/>
            <w:vMerge/>
          </w:tcPr>
          <w:p w14:paraId="5D8204A6" w14:textId="77777777" w:rsidR="0065433F" w:rsidRPr="00BC7C85" w:rsidRDefault="0065433F">
            <w:pPr>
              <w:rPr>
                <w:rFonts w:ascii="Times New Roman" w:hAnsi="Times New Roman" w:cs="Times New Roman"/>
              </w:rPr>
            </w:pPr>
          </w:p>
        </w:tc>
        <w:tc>
          <w:tcPr>
            <w:tcW w:w="2533" w:type="dxa"/>
          </w:tcPr>
          <w:p w14:paraId="5FF94585" w14:textId="00D35B9B" w:rsidR="0065433F" w:rsidRPr="00BC7C85" w:rsidRDefault="0065433F">
            <w:pPr>
              <w:rPr>
                <w:rFonts w:ascii="Times New Roman" w:hAnsi="Times New Roman" w:cs="Times New Roman"/>
              </w:rPr>
            </w:pPr>
            <w:r w:rsidRPr="00BC7C85">
              <w:rPr>
                <w:rFonts w:ascii="Times New Roman" w:hAnsi="Times New Roman" w:cs="Times New Roman"/>
              </w:rPr>
              <w:t>Electronics build</w:t>
            </w:r>
          </w:p>
        </w:tc>
        <w:tc>
          <w:tcPr>
            <w:tcW w:w="2202" w:type="dxa"/>
            <w:vAlign w:val="center"/>
          </w:tcPr>
          <w:p w14:paraId="046CD19C" w14:textId="2AA23249"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10/20/2023</w:t>
            </w:r>
          </w:p>
        </w:tc>
        <w:tc>
          <w:tcPr>
            <w:tcW w:w="2202" w:type="dxa"/>
            <w:vAlign w:val="center"/>
          </w:tcPr>
          <w:p w14:paraId="78ECEAC3" w14:textId="5B54C8C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11/01/2023</w:t>
            </w:r>
          </w:p>
        </w:tc>
      </w:tr>
      <w:tr w:rsidR="0065433F" w:rsidRPr="00BC7C85" w14:paraId="7A761A40" w14:textId="77777777" w:rsidTr="009712EC">
        <w:tc>
          <w:tcPr>
            <w:tcW w:w="2413" w:type="dxa"/>
            <w:vMerge/>
          </w:tcPr>
          <w:p w14:paraId="2B98C9AA" w14:textId="77777777" w:rsidR="0065433F" w:rsidRPr="00BC7C85" w:rsidRDefault="0065433F">
            <w:pPr>
              <w:rPr>
                <w:rFonts w:ascii="Times New Roman" w:hAnsi="Times New Roman" w:cs="Times New Roman"/>
              </w:rPr>
            </w:pPr>
          </w:p>
        </w:tc>
        <w:tc>
          <w:tcPr>
            <w:tcW w:w="2533" w:type="dxa"/>
          </w:tcPr>
          <w:p w14:paraId="1F7D38E8" w14:textId="4F4CA6E2" w:rsidR="0065433F" w:rsidRPr="00BC7C85" w:rsidRDefault="0065433F">
            <w:pPr>
              <w:rPr>
                <w:rFonts w:ascii="Times New Roman" w:hAnsi="Times New Roman" w:cs="Times New Roman"/>
              </w:rPr>
            </w:pPr>
            <w:r w:rsidRPr="00BC7C85">
              <w:rPr>
                <w:rFonts w:ascii="Times New Roman" w:hAnsi="Times New Roman" w:cs="Times New Roman"/>
              </w:rPr>
              <w:t>General programming</w:t>
            </w:r>
          </w:p>
        </w:tc>
        <w:tc>
          <w:tcPr>
            <w:tcW w:w="2202" w:type="dxa"/>
            <w:vAlign w:val="center"/>
          </w:tcPr>
          <w:p w14:paraId="1016C9A9" w14:textId="76C6749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10/30/2023</w:t>
            </w:r>
          </w:p>
        </w:tc>
        <w:tc>
          <w:tcPr>
            <w:tcW w:w="2202" w:type="dxa"/>
            <w:vAlign w:val="center"/>
          </w:tcPr>
          <w:p w14:paraId="21FCCDF6" w14:textId="5C43CDFF"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11/08/2023</w:t>
            </w:r>
          </w:p>
        </w:tc>
      </w:tr>
      <w:tr w:rsidR="0065433F" w:rsidRPr="00BC7C85" w14:paraId="1986E7BF" w14:textId="77777777" w:rsidTr="009712EC">
        <w:tc>
          <w:tcPr>
            <w:tcW w:w="2413" w:type="dxa"/>
            <w:vMerge/>
          </w:tcPr>
          <w:p w14:paraId="1FD9F8D2" w14:textId="77777777" w:rsidR="0065433F" w:rsidRPr="00BC7C85" w:rsidRDefault="0065433F">
            <w:pPr>
              <w:rPr>
                <w:rFonts w:ascii="Times New Roman" w:hAnsi="Times New Roman" w:cs="Times New Roman"/>
              </w:rPr>
            </w:pPr>
          </w:p>
        </w:tc>
        <w:tc>
          <w:tcPr>
            <w:tcW w:w="2533" w:type="dxa"/>
          </w:tcPr>
          <w:p w14:paraId="082B559A" w14:textId="3DB533FC" w:rsidR="0065433F" w:rsidRPr="00BC7C85" w:rsidRDefault="0065433F">
            <w:pPr>
              <w:rPr>
                <w:rFonts w:ascii="Times New Roman" w:hAnsi="Times New Roman" w:cs="Times New Roman"/>
              </w:rPr>
            </w:pPr>
            <w:r w:rsidRPr="00BC7C85">
              <w:rPr>
                <w:rFonts w:ascii="Times New Roman" w:hAnsi="Times New Roman" w:cs="Times New Roman"/>
              </w:rPr>
              <w:t>Float testing and deployment without profiling capability</w:t>
            </w:r>
            <w:r w:rsidR="00A745F9" w:rsidRPr="00BC7C85">
              <w:rPr>
                <w:rFonts w:ascii="Times New Roman" w:hAnsi="Times New Roman" w:cs="Times New Roman"/>
              </w:rPr>
              <w:t xml:space="preserve"> near Shilshole</w:t>
            </w:r>
          </w:p>
        </w:tc>
        <w:tc>
          <w:tcPr>
            <w:tcW w:w="2202" w:type="dxa"/>
            <w:vAlign w:val="center"/>
          </w:tcPr>
          <w:p w14:paraId="0BB4B2F3" w14:textId="6085D10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11/06/2023</w:t>
            </w:r>
          </w:p>
        </w:tc>
        <w:tc>
          <w:tcPr>
            <w:tcW w:w="2202" w:type="dxa"/>
            <w:vAlign w:val="center"/>
          </w:tcPr>
          <w:p w14:paraId="017FA919" w14:textId="1D01E8E8"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11/10/2023</w:t>
            </w:r>
          </w:p>
        </w:tc>
      </w:tr>
      <w:tr w:rsidR="0065433F" w:rsidRPr="00BC7C85" w14:paraId="0B5E5DA8" w14:textId="77777777" w:rsidTr="009712EC">
        <w:tc>
          <w:tcPr>
            <w:tcW w:w="2413" w:type="dxa"/>
            <w:vMerge/>
          </w:tcPr>
          <w:p w14:paraId="2E4FAB74" w14:textId="77777777" w:rsidR="0065433F" w:rsidRPr="00BC7C85" w:rsidRDefault="0065433F">
            <w:pPr>
              <w:rPr>
                <w:rFonts w:ascii="Times New Roman" w:hAnsi="Times New Roman" w:cs="Times New Roman"/>
              </w:rPr>
            </w:pPr>
          </w:p>
        </w:tc>
        <w:tc>
          <w:tcPr>
            <w:tcW w:w="2533" w:type="dxa"/>
          </w:tcPr>
          <w:p w14:paraId="41713E95" w14:textId="76415DBE" w:rsidR="0065433F" w:rsidRPr="00BC7C85" w:rsidRDefault="0065433F">
            <w:pPr>
              <w:rPr>
                <w:rFonts w:ascii="Times New Roman" w:hAnsi="Times New Roman" w:cs="Times New Roman"/>
              </w:rPr>
            </w:pPr>
            <w:r w:rsidRPr="00BC7C85">
              <w:rPr>
                <w:rFonts w:ascii="Times New Roman" w:hAnsi="Times New Roman" w:cs="Times New Roman"/>
              </w:rPr>
              <w:t>Buoyancy engine build</w:t>
            </w:r>
          </w:p>
        </w:tc>
        <w:tc>
          <w:tcPr>
            <w:tcW w:w="2202" w:type="dxa"/>
            <w:vAlign w:val="center"/>
          </w:tcPr>
          <w:p w14:paraId="307AB1DF" w14:textId="40BC4C51"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10/23/2023</w:t>
            </w:r>
          </w:p>
        </w:tc>
        <w:tc>
          <w:tcPr>
            <w:tcW w:w="2202" w:type="dxa"/>
            <w:vAlign w:val="center"/>
          </w:tcPr>
          <w:p w14:paraId="6E068662" w14:textId="79E72B4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11/03/2023</w:t>
            </w:r>
          </w:p>
        </w:tc>
      </w:tr>
      <w:tr w:rsidR="0065433F" w:rsidRPr="00BC7C85" w14:paraId="780C8410" w14:textId="77777777" w:rsidTr="009712EC">
        <w:tc>
          <w:tcPr>
            <w:tcW w:w="2413" w:type="dxa"/>
            <w:vMerge/>
          </w:tcPr>
          <w:p w14:paraId="0D9B6CFD" w14:textId="77777777" w:rsidR="0065433F" w:rsidRPr="00BC7C85" w:rsidRDefault="0065433F">
            <w:pPr>
              <w:rPr>
                <w:rFonts w:ascii="Times New Roman" w:hAnsi="Times New Roman" w:cs="Times New Roman"/>
              </w:rPr>
            </w:pPr>
          </w:p>
        </w:tc>
        <w:tc>
          <w:tcPr>
            <w:tcW w:w="2533" w:type="dxa"/>
          </w:tcPr>
          <w:p w14:paraId="1EB0CE13" w14:textId="6A0136DC" w:rsidR="0065433F" w:rsidRPr="00BC7C85" w:rsidRDefault="0065433F">
            <w:pPr>
              <w:rPr>
                <w:rFonts w:ascii="Times New Roman" w:hAnsi="Times New Roman" w:cs="Times New Roman"/>
              </w:rPr>
            </w:pPr>
            <w:r w:rsidRPr="00BC7C85">
              <w:rPr>
                <w:rFonts w:ascii="Times New Roman" w:hAnsi="Times New Roman" w:cs="Times New Roman"/>
              </w:rPr>
              <w:t>Buoyancy engine build</w:t>
            </w:r>
          </w:p>
        </w:tc>
        <w:tc>
          <w:tcPr>
            <w:tcW w:w="2202" w:type="dxa"/>
            <w:vAlign w:val="center"/>
          </w:tcPr>
          <w:p w14:paraId="7FDE7029" w14:textId="4935CB71"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11/04/2023</w:t>
            </w:r>
          </w:p>
        </w:tc>
        <w:tc>
          <w:tcPr>
            <w:tcW w:w="2202" w:type="dxa"/>
            <w:vAlign w:val="center"/>
          </w:tcPr>
          <w:p w14:paraId="1381DD1E" w14:textId="38450DCB"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11/20/2023</w:t>
            </w:r>
          </w:p>
        </w:tc>
      </w:tr>
      <w:tr w:rsidR="0065433F" w:rsidRPr="00BC7C85" w14:paraId="79EC027E" w14:textId="77777777" w:rsidTr="009712EC">
        <w:tc>
          <w:tcPr>
            <w:tcW w:w="2413" w:type="dxa"/>
            <w:vMerge/>
          </w:tcPr>
          <w:p w14:paraId="3195D79D" w14:textId="77777777" w:rsidR="0065433F" w:rsidRPr="00BC7C85" w:rsidRDefault="0065433F">
            <w:pPr>
              <w:rPr>
                <w:rFonts w:ascii="Times New Roman" w:hAnsi="Times New Roman" w:cs="Times New Roman"/>
              </w:rPr>
            </w:pPr>
          </w:p>
        </w:tc>
        <w:tc>
          <w:tcPr>
            <w:tcW w:w="2533" w:type="dxa"/>
          </w:tcPr>
          <w:p w14:paraId="5C7D744E" w14:textId="51FE39B5" w:rsidR="0065433F" w:rsidRPr="00BC7C85" w:rsidRDefault="0065433F">
            <w:pPr>
              <w:rPr>
                <w:rFonts w:ascii="Times New Roman" w:hAnsi="Times New Roman" w:cs="Times New Roman"/>
              </w:rPr>
            </w:pPr>
            <w:r w:rsidRPr="00BC7C85">
              <w:rPr>
                <w:rFonts w:ascii="Times New Roman" w:hAnsi="Times New Roman" w:cs="Times New Roman"/>
              </w:rPr>
              <w:t>Float assembly</w:t>
            </w:r>
          </w:p>
        </w:tc>
        <w:tc>
          <w:tcPr>
            <w:tcW w:w="2202" w:type="dxa"/>
            <w:vAlign w:val="center"/>
          </w:tcPr>
          <w:p w14:paraId="53E3BF1C" w14:textId="19074733"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11/20/2023</w:t>
            </w:r>
          </w:p>
        </w:tc>
        <w:tc>
          <w:tcPr>
            <w:tcW w:w="2202" w:type="dxa"/>
            <w:vAlign w:val="center"/>
          </w:tcPr>
          <w:p w14:paraId="632768CA" w14:textId="54AF1BDA"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11/26/2023</w:t>
            </w:r>
          </w:p>
        </w:tc>
      </w:tr>
      <w:tr w:rsidR="0065433F" w:rsidRPr="00BC7C85" w14:paraId="513A7F77" w14:textId="77777777" w:rsidTr="009712EC">
        <w:tc>
          <w:tcPr>
            <w:tcW w:w="2413" w:type="dxa"/>
            <w:vMerge/>
          </w:tcPr>
          <w:p w14:paraId="1D917E50" w14:textId="77777777" w:rsidR="0065433F" w:rsidRPr="00BC7C85" w:rsidRDefault="0065433F">
            <w:pPr>
              <w:rPr>
                <w:rFonts w:ascii="Times New Roman" w:hAnsi="Times New Roman" w:cs="Times New Roman"/>
              </w:rPr>
            </w:pPr>
          </w:p>
        </w:tc>
        <w:tc>
          <w:tcPr>
            <w:tcW w:w="2533" w:type="dxa"/>
          </w:tcPr>
          <w:p w14:paraId="2D2A4E9D" w14:textId="322A5730" w:rsidR="0065433F" w:rsidRPr="00BC7C85" w:rsidRDefault="0065433F" w:rsidP="00F95AFC">
            <w:pPr>
              <w:rPr>
                <w:rFonts w:ascii="Times New Roman" w:hAnsi="Times New Roman" w:cs="Times New Roman"/>
                <w:b/>
                <w:bCs/>
              </w:rPr>
            </w:pPr>
            <w:r w:rsidRPr="00BC7C85">
              <w:rPr>
                <w:rFonts w:ascii="Times New Roman" w:hAnsi="Times New Roman" w:cs="Times New Roman"/>
              </w:rPr>
              <w:t>Final float testing and deployment</w:t>
            </w:r>
            <w:r w:rsidR="00A745F9" w:rsidRPr="00BC7C85">
              <w:rPr>
                <w:rFonts w:ascii="Times New Roman" w:hAnsi="Times New Roman" w:cs="Times New Roman"/>
              </w:rPr>
              <w:t xml:space="preserve"> in </w:t>
            </w:r>
            <w:proofErr w:type="spellStart"/>
            <w:r w:rsidR="00A745F9" w:rsidRPr="00BC7C85">
              <w:rPr>
                <w:rFonts w:ascii="Times New Roman" w:hAnsi="Times New Roman" w:cs="Times New Roman"/>
              </w:rPr>
              <w:t>Colvos</w:t>
            </w:r>
            <w:proofErr w:type="spellEnd"/>
            <w:r w:rsidR="00A745F9" w:rsidRPr="00BC7C85">
              <w:rPr>
                <w:rFonts w:ascii="Times New Roman" w:hAnsi="Times New Roman" w:cs="Times New Roman"/>
              </w:rPr>
              <w:t xml:space="preserve"> Passage</w:t>
            </w:r>
            <w:r w:rsidRPr="00BC7C85">
              <w:rPr>
                <w:rFonts w:ascii="Times New Roman" w:hAnsi="Times New Roman" w:cs="Times New Roman"/>
              </w:rPr>
              <w:t>.</w:t>
            </w:r>
          </w:p>
          <w:p w14:paraId="71A7897E" w14:textId="77777777" w:rsidR="0065433F" w:rsidRPr="00BC7C85" w:rsidRDefault="0065433F">
            <w:pPr>
              <w:rPr>
                <w:rFonts w:ascii="Times New Roman" w:hAnsi="Times New Roman" w:cs="Times New Roman"/>
              </w:rPr>
            </w:pPr>
          </w:p>
        </w:tc>
        <w:tc>
          <w:tcPr>
            <w:tcW w:w="2202" w:type="dxa"/>
            <w:vAlign w:val="center"/>
          </w:tcPr>
          <w:p w14:paraId="43529D16" w14:textId="5D521827"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11/27/2023</w:t>
            </w:r>
          </w:p>
        </w:tc>
        <w:tc>
          <w:tcPr>
            <w:tcW w:w="2202" w:type="dxa"/>
            <w:vAlign w:val="center"/>
          </w:tcPr>
          <w:p w14:paraId="536127A3" w14:textId="3E166EC0"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12/05/2023</w:t>
            </w:r>
          </w:p>
        </w:tc>
      </w:tr>
      <w:tr w:rsidR="009712EC" w:rsidRPr="00BC7C85" w14:paraId="699E53E4" w14:textId="77777777" w:rsidTr="009712EC">
        <w:tc>
          <w:tcPr>
            <w:tcW w:w="2413" w:type="dxa"/>
            <w:vMerge w:val="restart"/>
            <w:vAlign w:val="center"/>
          </w:tcPr>
          <w:p w14:paraId="4FE01AB4" w14:textId="612978CB" w:rsidR="009712EC" w:rsidRPr="00BC7C85" w:rsidRDefault="009712EC" w:rsidP="009712EC">
            <w:pPr>
              <w:jc w:val="center"/>
              <w:rPr>
                <w:rFonts w:ascii="Times New Roman" w:hAnsi="Times New Roman" w:cs="Times New Roman"/>
              </w:rPr>
            </w:pPr>
            <w:r w:rsidRPr="00BC7C85">
              <w:rPr>
                <w:rFonts w:ascii="Times New Roman" w:hAnsi="Times New Roman" w:cs="Times New Roman"/>
              </w:rPr>
              <w:t>Data analysis</w:t>
            </w:r>
          </w:p>
        </w:tc>
        <w:tc>
          <w:tcPr>
            <w:tcW w:w="2533" w:type="dxa"/>
          </w:tcPr>
          <w:p w14:paraId="636D593C" w14:textId="563E8BB2" w:rsidR="009712EC" w:rsidRPr="00BC7C85" w:rsidRDefault="009712EC" w:rsidP="009712EC">
            <w:pPr>
              <w:rPr>
                <w:rFonts w:ascii="Times New Roman" w:hAnsi="Times New Roman" w:cs="Times New Roman"/>
              </w:rPr>
            </w:pPr>
            <w:r w:rsidRPr="00BC7C85">
              <w:rPr>
                <w:rFonts w:ascii="Times New Roman" w:hAnsi="Times New Roman" w:cs="Times New Roman"/>
              </w:rPr>
              <w:t xml:space="preserve">Produce desired plots to compare float data to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data</w:t>
            </w:r>
          </w:p>
        </w:tc>
        <w:tc>
          <w:tcPr>
            <w:tcW w:w="2202" w:type="dxa"/>
            <w:vAlign w:val="center"/>
          </w:tcPr>
          <w:p w14:paraId="75053793" w14:textId="192F9734"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1/03/2024</w:t>
            </w:r>
          </w:p>
        </w:tc>
        <w:tc>
          <w:tcPr>
            <w:tcW w:w="2202" w:type="dxa"/>
            <w:vAlign w:val="center"/>
          </w:tcPr>
          <w:p w14:paraId="6431E801" w14:textId="74DE5495"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1/11/2024</w:t>
            </w:r>
          </w:p>
        </w:tc>
      </w:tr>
      <w:tr w:rsidR="009712EC" w:rsidRPr="00BC7C85" w14:paraId="54C286EA" w14:textId="77777777" w:rsidTr="009712EC">
        <w:tc>
          <w:tcPr>
            <w:tcW w:w="2413" w:type="dxa"/>
            <w:vMerge/>
          </w:tcPr>
          <w:p w14:paraId="4A732E6C" w14:textId="414492DB" w:rsidR="009712EC" w:rsidRPr="00BC7C85" w:rsidRDefault="009712EC">
            <w:pPr>
              <w:rPr>
                <w:rFonts w:ascii="Times New Roman" w:hAnsi="Times New Roman" w:cs="Times New Roman"/>
              </w:rPr>
            </w:pPr>
          </w:p>
        </w:tc>
        <w:tc>
          <w:tcPr>
            <w:tcW w:w="2533" w:type="dxa"/>
          </w:tcPr>
          <w:p w14:paraId="3FC8CDD6" w14:textId="4EDC791F" w:rsidR="009712EC" w:rsidRPr="00BC7C85" w:rsidRDefault="009712EC" w:rsidP="009712EC">
            <w:pPr>
              <w:rPr>
                <w:rFonts w:ascii="Times New Roman" w:hAnsi="Times New Roman" w:cs="Times New Roman"/>
              </w:rPr>
            </w:pPr>
            <w:r w:rsidRPr="00BC7C85">
              <w:rPr>
                <w:rFonts w:ascii="Times New Roman" w:hAnsi="Times New Roman" w:cs="Times New Roman"/>
              </w:rPr>
              <w:t>Produce salinity transects of Colvos Passage</w:t>
            </w:r>
          </w:p>
        </w:tc>
        <w:tc>
          <w:tcPr>
            <w:tcW w:w="2202" w:type="dxa"/>
            <w:vAlign w:val="center"/>
          </w:tcPr>
          <w:p w14:paraId="158D541A" w14:textId="7F1DBD31"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1/11/2024</w:t>
            </w:r>
          </w:p>
        </w:tc>
        <w:tc>
          <w:tcPr>
            <w:tcW w:w="2202" w:type="dxa"/>
            <w:vAlign w:val="center"/>
          </w:tcPr>
          <w:p w14:paraId="69E01640" w14:textId="6E477EE6"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1/15/2024</w:t>
            </w:r>
          </w:p>
        </w:tc>
      </w:tr>
      <w:tr w:rsidR="009712EC" w:rsidRPr="00BC7C85" w14:paraId="768CCA49" w14:textId="77777777" w:rsidTr="009712EC">
        <w:tc>
          <w:tcPr>
            <w:tcW w:w="2413" w:type="dxa"/>
            <w:vMerge/>
          </w:tcPr>
          <w:p w14:paraId="5F619319" w14:textId="77777777" w:rsidR="009712EC" w:rsidRPr="00BC7C85" w:rsidRDefault="009712EC">
            <w:pPr>
              <w:rPr>
                <w:rFonts w:ascii="Times New Roman" w:hAnsi="Times New Roman" w:cs="Times New Roman"/>
              </w:rPr>
            </w:pPr>
          </w:p>
        </w:tc>
        <w:tc>
          <w:tcPr>
            <w:tcW w:w="2533" w:type="dxa"/>
          </w:tcPr>
          <w:p w14:paraId="3D551D25" w14:textId="040737AB" w:rsidR="009712EC" w:rsidRPr="00BC7C85" w:rsidRDefault="009712EC" w:rsidP="009712EC">
            <w:pPr>
              <w:rPr>
                <w:rFonts w:ascii="Times New Roman" w:hAnsi="Times New Roman" w:cs="Times New Roman"/>
              </w:rPr>
            </w:pPr>
            <w:r w:rsidRPr="00BC7C85">
              <w:rPr>
                <w:rFonts w:ascii="Times New Roman" w:hAnsi="Times New Roman" w:cs="Times New Roman"/>
              </w:rPr>
              <w:t xml:space="preserve">Produce engineering plots to </w:t>
            </w:r>
            <w:proofErr w:type="gramStart"/>
            <w:r w:rsidRPr="00BC7C85">
              <w:rPr>
                <w:rFonts w:ascii="Times New Roman" w:hAnsi="Times New Roman" w:cs="Times New Roman"/>
              </w:rPr>
              <w:t>asses</w:t>
            </w:r>
            <w:proofErr w:type="gramEnd"/>
            <w:r w:rsidRPr="00BC7C85">
              <w:rPr>
                <w:rFonts w:ascii="Times New Roman" w:hAnsi="Times New Roman" w:cs="Times New Roman"/>
              </w:rPr>
              <w:t xml:space="preserve"> float’s performance</w:t>
            </w:r>
          </w:p>
        </w:tc>
        <w:tc>
          <w:tcPr>
            <w:tcW w:w="2202" w:type="dxa"/>
            <w:vAlign w:val="center"/>
          </w:tcPr>
          <w:p w14:paraId="054BDFF9" w14:textId="302A194E"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1/12/2024</w:t>
            </w:r>
          </w:p>
        </w:tc>
        <w:tc>
          <w:tcPr>
            <w:tcW w:w="2202" w:type="dxa"/>
            <w:vAlign w:val="center"/>
          </w:tcPr>
          <w:p w14:paraId="4ADC0A87" w14:textId="6ABE7EE1"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1/16/2024</w:t>
            </w:r>
          </w:p>
        </w:tc>
      </w:tr>
      <w:tr w:rsidR="009712EC" w:rsidRPr="00BC7C85" w14:paraId="51AD32D6" w14:textId="77777777" w:rsidTr="009712EC">
        <w:tc>
          <w:tcPr>
            <w:tcW w:w="2413" w:type="dxa"/>
            <w:vAlign w:val="center"/>
          </w:tcPr>
          <w:p w14:paraId="6D034181" w14:textId="223AC8A7" w:rsidR="009712EC" w:rsidRPr="00BC7C85" w:rsidRDefault="009712EC" w:rsidP="009712EC">
            <w:pPr>
              <w:jc w:val="center"/>
              <w:rPr>
                <w:rFonts w:ascii="Times New Roman" w:hAnsi="Times New Roman" w:cs="Times New Roman"/>
              </w:rPr>
            </w:pPr>
            <w:r w:rsidRPr="00BC7C85">
              <w:rPr>
                <w:rFonts w:ascii="Times New Roman" w:hAnsi="Times New Roman" w:cs="Times New Roman"/>
              </w:rPr>
              <w:t>Paper writing</w:t>
            </w:r>
          </w:p>
        </w:tc>
        <w:tc>
          <w:tcPr>
            <w:tcW w:w="2533" w:type="dxa"/>
          </w:tcPr>
          <w:p w14:paraId="30F4D4EB" w14:textId="64CA467C" w:rsidR="009712EC" w:rsidRPr="00BC7C85" w:rsidRDefault="009712EC" w:rsidP="009712EC">
            <w:pPr>
              <w:rPr>
                <w:rFonts w:ascii="Times New Roman" w:hAnsi="Times New Roman" w:cs="Times New Roman"/>
              </w:rPr>
            </w:pPr>
            <w:r w:rsidRPr="00BC7C85">
              <w:rPr>
                <w:rFonts w:ascii="Times New Roman" w:hAnsi="Times New Roman" w:cs="Times New Roman"/>
              </w:rPr>
              <w:t xml:space="preserve">Follow Ocean 444 assignment deadlines </w:t>
            </w:r>
          </w:p>
        </w:tc>
        <w:tc>
          <w:tcPr>
            <w:tcW w:w="2202" w:type="dxa"/>
            <w:vAlign w:val="center"/>
          </w:tcPr>
          <w:p w14:paraId="3B991A4E" w14:textId="69F6E98D"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1/03/2024</w:t>
            </w:r>
          </w:p>
        </w:tc>
        <w:tc>
          <w:tcPr>
            <w:tcW w:w="2202" w:type="dxa"/>
            <w:vAlign w:val="center"/>
          </w:tcPr>
          <w:p w14:paraId="7B93017E" w14:textId="41C65C25" w:rsidR="009712EC" w:rsidRPr="00BC7C85" w:rsidRDefault="009712EC" w:rsidP="009712EC">
            <w:pPr>
              <w:jc w:val="center"/>
              <w:rPr>
                <w:rFonts w:ascii="Times New Roman" w:hAnsi="Times New Roman" w:cs="Times New Roman"/>
              </w:rPr>
            </w:pPr>
            <w:r w:rsidRPr="00BC7C85">
              <w:rPr>
                <w:rFonts w:ascii="Times New Roman" w:hAnsi="Times New Roman" w:cs="Times New Roman"/>
              </w:rPr>
              <w:t>3/12/2024</w:t>
            </w:r>
          </w:p>
        </w:tc>
      </w:tr>
    </w:tbl>
    <w:p w14:paraId="7DF9DD9C" w14:textId="77777777" w:rsidR="00D51398" w:rsidRPr="00BC7C85" w:rsidRDefault="00D51398">
      <w:pPr>
        <w:rPr>
          <w:rFonts w:ascii="Times New Roman" w:hAnsi="Times New Roman" w:cs="Times New Roman"/>
          <w:b/>
          <w:bCs/>
        </w:rPr>
      </w:pPr>
    </w:p>
    <w:p w14:paraId="24322438" w14:textId="77777777" w:rsidR="00F65F4B" w:rsidRPr="00BC7C85" w:rsidRDefault="00F65F4B">
      <w:pPr>
        <w:rPr>
          <w:rFonts w:ascii="Times New Roman" w:hAnsi="Times New Roman" w:cs="Times New Roman"/>
          <w:b/>
          <w:bCs/>
        </w:rPr>
      </w:pPr>
      <w:r w:rsidRPr="00BC7C85">
        <w:rPr>
          <w:rFonts w:ascii="Times New Roman" w:hAnsi="Times New Roman" w:cs="Times New Roman"/>
          <w:b/>
          <w:bCs/>
        </w:rPr>
        <w:br w:type="page"/>
      </w:r>
    </w:p>
    <w:p w14:paraId="241ACA3E" w14:textId="77777777" w:rsidR="00F65F4B" w:rsidRPr="00BC7C85" w:rsidRDefault="00F65F4B" w:rsidP="00D51398">
      <w:pPr>
        <w:tabs>
          <w:tab w:val="left" w:pos="964"/>
        </w:tabs>
        <w:rPr>
          <w:rFonts w:ascii="Times New Roman" w:hAnsi="Times New Roman" w:cs="Times New Roman"/>
          <w:b/>
          <w:bCs/>
        </w:rPr>
      </w:pPr>
      <w:r w:rsidRPr="00BC7C85">
        <w:rPr>
          <w:rFonts w:ascii="Times New Roman" w:hAnsi="Times New Roman" w:cs="Times New Roman"/>
          <w:b/>
          <w:bCs/>
        </w:rPr>
        <w:lastRenderedPageBreak/>
        <w:t>Table 2: Project budget</w:t>
      </w:r>
    </w:p>
    <w:tbl>
      <w:tblPr>
        <w:tblStyle w:val="TableGrid"/>
        <w:tblW w:w="0" w:type="auto"/>
        <w:tblLook w:val="04A0" w:firstRow="1" w:lastRow="0" w:firstColumn="1" w:lastColumn="0" w:noHBand="0" w:noVBand="1"/>
      </w:tblPr>
      <w:tblGrid>
        <w:gridCol w:w="2378"/>
        <w:gridCol w:w="2622"/>
        <w:gridCol w:w="563"/>
        <w:gridCol w:w="1409"/>
        <w:gridCol w:w="1409"/>
      </w:tblGrid>
      <w:tr w:rsidR="00F65F4B" w:rsidRPr="00BC7C85" w14:paraId="38A0BACE" w14:textId="77777777" w:rsidTr="00E04324">
        <w:tc>
          <w:tcPr>
            <w:tcW w:w="2378" w:type="dxa"/>
            <w:vAlign w:val="center"/>
          </w:tcPr>
          <w:p w14:paraId="3532430B" w14:textId="25C21AF9" w:rsidR="00F65F4B" w:rsidRPr="00BC7C85" w:rsidRDefault="00166AB0" w:rsidP="00F65F4B">
            <w:pPr>
              <w:tabs>
                <w:tab w:val="left" w:pos="964"/>
              </w:tabs>
              <w:jc w:val="center"/>
              <w:rPr>
                <w:rFonts w:ascii="Times New Roman" w:hAnsi="Times New Roman" w:cs="Times New Roman"/>
                <w:b/>
                <w:bCs/>
              </w:rPr>
            </w:pPr>
            <w:r w:rsidRPr="00BC7C85">
              <w:rPr>
                <w:rFonts w:ascii="Times New Roman" w:hAnsi="Times New Roman" w:cs="Times New Roman"/>
                <w:b/>
                <w:bCs/>
              </w:rPr>
              <w:t>Category</w:t>
            </w:r>
          </w:p>
        </w:tc>
        <w:tc>
          <w:tcPr>
            <w:tcW w:w="2622" w:type="dxa"/>
            <w:vAlign w:val="bottom"/>
          </w:tcPr>
          <w:p w14:paraId="6442D483" w14:textId="4D596860"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Item</w:t>
            </w:r>
          </w:p>
        </w:tc>
        <w:tc>
          <w:tcPr>
            <w:tcW w:w="510" w:type="dxa"/>
            <w:vAlign w:val="bottom"/>
          </w:tcPr>
          <w:p w14:paraId="72DF856C" w14:textId="60D839E5"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w:t>
            </w:r>
          </w:p>
        </w:tc>
        <w:tc>
          <w:tcPr>
            <w:tcW w:w="1409" w:type="dxa"/>
            <w:vAlign w:val="bottom"/>
          </w:tcPr>
          <w:p w14:paraId="040E664A" w14:textId="0E984261"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Price per</w:t>
            </w:r>
          </w:p>
        </w:tc>
        <w:tc>
          <w:tcPr>
            <w:tcW w:w="1409" w:type="dxa"/>
            <w:vAlign w:val="bottom"/>
          </w:tcPr>
          <w:p w14:paraId="3776E7A5" w14:textId="4831F97C"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Total price</w:t>
            </w:r>
          </w:p>
        </w:tc>
      </w:tr>
      <w:tr w:rsidR="00166AB0" w:rsidRPr="00BC7C85" w14:paraId="2B3696BA" w14:textId="77777777" w:rsidTr="00E04324">
        <w:tc>
          <w:tcPr>
            <w:tcW w:w="2378" w:type="dxa"/>
            <w:vMerge w:val="restart"/>
            <w:vAlign w:val="center"/>
          </w:tcPr>
          <w:p w14:paraId="5AEFC6C7" w14:textId="5271DC4B" w:rsidR="00166AB0" w:rsidRPr="00BC7C85" w:rsidRDefault="00166AB0" w:rsidP="00F65F4B">
            <w:pPr>
              <w:tabs>
                <w:tab w:val="left" w:pos="964"/>
              </w:tabs>
              <w:rPr>
                <w:rFonts w:ascii="Times New Roman" w:hAnsi="Times New Roman" w:cs="Times New Roman"/>
              </w:rPr>
            </w:pPr>
            <w:r w:rsidRPr="00BC7C85">
              <w:rPr>
                <w:rFonts w:ascii="Times New Roman" w:hAnsi="Times New Roman" w:cs="Times New Roman"/>
              </w:rPr>
              <w:t>Electrical - general</w:t>
            </w:r>
          </w:p>
        </w:tc>
        <w:tc>
          <w:tcPr>
            <w:tcW w:w="2622" w:type="dxa"/>
            <w:vAlign w:val="bottom"/>
          </w:tcPr>
          <w:p w14:paraId="3BA9A8D2" w14:textId="6F89F79B" w:rsidR="00166AB0" w:rsidRPr="00BC7C85" w:rsidRDefault="00166AB0" w:rsidP="00166AB0">
            <w:pPr>
              <w:tabs>
                <w:tab w:val="left" w:pos="964"/>
              </w:tabs>
              <w:rPr>
                <w:rFonts w:ascii="Times New Roman" w:hAnsi="Times New Roman" w:cs="Times New Roman"/>
                <w:color w:val="000000"/>
              </w:rPr>
            </w:pPr>
            <w:proofErr w:type="spellStart"/>
            <w:r w:rsidRPr="00BC7C85">
              <w:rPr>
                <w:rFonts w:ascii="Times New Roman" w:hAnsi="Times New Roman" w:cs="Times New Roman"/>
                <w:color w:val="000000"/>
              </w:rPr>
              <w:t>perfboard</w:t>
            </w:r>
            <w:proofErr w:type="spellEnd"/>
            <w:r w:rsidRPr="00BC7C85">
              <w:rPr>
                <w:rFonts w:ascii="Times New Roman" w:hAnsi="Times New Roman" w:cs="Times New Roman"/>
                <w:color w:val="000000"/>
              </w:rPr>
              <w:t xml:space="preserve"> (pack of 50)</w:t>
            </w:r>
          </w:p>
        </w:tc>
        <w:tc>
          <w:tcPr>
            <w:tcW w:w="510" w:type="dxa"/>
            <w:vAlign w:val="bottom"/>
          </w:tcPr>
          <w:p w14:paraId="76BE42AC" w14:textId="3657359F" w:rsidR="00166AB0" w:rsidRPr="00BC7C85" w:rsidRDefault="00166AB0" w:rsidP="00166AB0">
            <w:pPr>
              <w:tabs>
                <w:tab w:val="left" w:pos="964"/>
              </w:tabs>
              <w:rPr>
                <w:rFonts w:ascii="Times New Roman" w:hAnsi="Times New Roman" w:cs="Times New Roman"/>
                <w:color w:val="000000"/>
              </w:rPr>
            </w:pPr>
            <w:r w:rsidRPr="00BC7C85">
              <w:rPr>
                <w:rFonts w:ascii="Times New Roman" w:hAnsi="Times New Roman" w:cs="Times New Roman"/>
                <w:color w:val="000000"/>
              </w:rPr>
              <w:t>7</w:t>
            </w:r>
          </w:p>
        </w:tc>
        <w:tc>
          <w:tcPr>
            <w:tcW w:w="1409" w:type="dxa"/>
            <w:vAlign w:val="bottom"/>
          </w:tcPr>
          <w:p w14:paraId="7C10BE23" w14:textId="4AB0ECBA" w:rsidR="00166AB0" w:rsidRPr="00BC7C85" w:rsidRDefault="00166AB0" w:rsidP="00166AB0">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$0.50 </w:t>
            </w:r>
          </w:p>
        </w:tc>
        <w:tc>
          <w:tcPr>
            <w:tcW w:w="1409" w:type="dxa"/>
            <w:vAlign w:val="bottom"/>
          </w:tcPr>
          <w:p w14:paraId="295B3615" w14:textId="00767EDB" w:rsidR="00166AB0" w:rsidRPr="00BC7C85" w:rsidRDefault="00166AB0" w:rsidP="00166AB0">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$3.50 </w:t>
            </w:r>
          </w:p>
        </w:tc>
      </w:tr>
      <w:tr w:rsidR="00166AB0" w:rsidRPr="00BC7C85" w14:paraId="73B78A94" w14:textId="77777777" w:rsidTr="00E04324">
        <w:tc>
          <w:tcPr>
            <w:tcW w:w="2378" w:type="dxa"/>
            <w:vMerge/>
          </w:tcPr>
          <w:p w14:paraId="092B3EC4" w14:textId="6B024DDC" w:rsidR="00166AB0" w:rsidRPr="00BC7C85" w:rsidRDefault="00166AB0" w:rsidP="00F65F4B">
            <w:pPr>
              <w:tabs>
                <w:tab w:val="left" w:pos="964"/>
              </w:tabs>
              <w:rPr>
                <w:rFonts w:ascii="Times New Roman" w:hAnsi="Times New Roman" w:cs="Times New Roman"/>
                <w:b/>
                <w:bCs/>
              </w:rPr>
            </w:pPr>
          </w:p>
        </w:tc>
        <w:tc>
          <w:tcPr>
            <w:tcW w:w="2622" w:type="dxa"/>
            <w:vAlign w:val="bottom"/>
          </w:tcPr>
          <w:p w14:paraId="5B139515" w14:textId="05EE4EA4"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Misc wires</w:t>
            </w:r>
          </w:p>
        </w:tc>
        <w:tc>
          <w:tcPr>
            <w:tcW w:w="510" w:type="dxa"/>
            <w:vAlign w:val="bottom"/>
          </w:tcPr>
          <w:p w14:paraId="194B2318" w14:textId="224BAD77"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728E08BD" w14:textId="4C4A776F"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4DF21D44" w14:textId="5FD4C8EB"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r>
      <w:tr w:rsidR="00166AB0" w:rsidRPr="00BC7C85" w14:paraId="4EEE56FA" w14:textId="77777777" w:rsidTr="00E04324">
        <w:tc>
          <w:tcPr>
            <w:tcW w:w="2378" w:type="dxa"/>
            <w:vMerge/>
          </w:tcPr>
          <w:p w14:paraId="634C49D2" w14:textId="6E1DA65A" w:rsidR="00166AB0" w:rsidRPr="00BC7C85" w:rsidRDefault="00166AB0" w:rsidP="00F65F4B">
            <w:pPr>
              <w:tabs>
                <w:tab w:val="left" w:pos="964"/>
              </w:tabs>
              <w:rPr>
                <w:rFonts w:ascii="Times New Roman" w:hAnsi="Times New Roman" w:cs="Times New Roman"/>
                <w:b/>
                <w:bCs/>
              </w:rPr>
            </w:pPr>
          </w:p>
        </w:tc>
        <w:tc>
          <w:tcPr>
            <w:tcW w:w="2622" w:type="dxa"/>
            <w:vAlign w:val="bottom"/>
          </w:tcPr>
          <w:p w14:paraId="00B8F973" w14:textId="309866F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Male header pins</w:t>
            </w:r>
          </w:p>
        </w:tc>
        <w:tc>
          <w:tcPr>
            <w:tcW w:w="510" w:type="dxa"/>
            <w:vAlign w:val="bottom"/>
          </w:tcPr>
          <w:p w14:paraId="5346636E" w14:textId="61B1DF7A"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4E6144B5" w14:textId="7FD72BF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0495BF94" w14:textId="7CBD8BD2"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$5.00 </w:t>
            </w:r>
          </w:p>
        </w:tc>
      </w:tr>
      <w:tr w:rsidR="00166AB0" w:rsidRPr="00BC7C85" w14:paraId="3F827DE0" w14:textId="77777777" w:rsidTr="00E04324">
        <w:tc>
          <w:tcPr>
            <w:tcW w:w="2378" w:type="dxa"/>
            <w:vMerge/>
          </w:tcPr>
          <w:p w14:paraId="288B904F" w14:textId="2496EF72" w:rsidR="00166AB0" w:rsidRPr="00BC7C85" w:rsidRDefault="00166AB0" w:rsidP="00F65F4B">
            <w:pPr>
              <w:tabs>
                <w:tab w:val="left" w:pos="964"/>
              </w:tabs>
              <w:rPr>
                <w:rFonts w:ascii="Times New Roman" w:hAnsi="Times New Roman" w:cs="Times New Roman"/>
                <w:b/>
                <w:bCs/>
              </w:rPr>
            </w:pPr>
          </w:p>
        </w:tc>
        <w:tc>
          <w:tcPr>
            <w:tcW w:w="2622" w:type="dxa"/>
            <w:vAlign w:val="bottom"/>
          </w:tcPr>
          <w:p w14:paraId="0D2BF83A" w14:textId="2A90E2A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Female header pins</w:t>
            </w:r>
          </w:p>
        </w:tc>
        <w:tc>
          <w:tcPr>
            <w:tcW w:w="510" w:type="dxa"/>
            <w:vAlign w:val="bottom"/>
          </w:tcPr>
          <w:p w14:paraId="6ADE6E28" w14:textId="1352D29E"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7234F15C" w14:textId="6B66BD9B"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741C47EF" w14:textId="5F84C4B7"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$5.00 </w:t>
            </w:r>
          </w:p>
        </w:tc>
      </w:tr>
      <w:tr w:rsidR="00166AB0" w:rsidRPr="00BC7C85" w14:paraId="6E7C667E" w14:textId="77777777" w:rsidTr="00E04324">
        <w:tc>
          <w:tcPr>
            <w:tcW w:w="2378" w:type="dxa"/>
            <w:vMerge/>
          </w:tcPr>
          <w:p w14:paraId="0C23CED3" w14:textId="77777777" w:rsidR="00166AB0" w:rsidRPr="00BC7C85" w:rsidRDefault="00166AB0" w:rsidP="00F65F4B">
            <w:pPr>
              <w:tabs>
                <w:tab w:val="left" w:pos="964"/>
              </w:tabs>
              <w:rPr>
                <w:rFonts w:ascii="Times New Roman" w:hAnsi="Times New Roman" w:cs="Times New Roman"/>
                <w:b/>
                <w:bCs/>
              </w:rPr>
            </w:pPr>
          </w:p>
        </w:tc>
        <w:tc>
          <w:tcPr>
            <w:tcW w:w="2622" w:type="dxa"/>
            <w:vAlign w:val="bottom"/>
          </w:tcPr>
          <w:p w14:paraId="54C21CF6" w14:textId="33D3E4AB"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Solder</w:t>
            </w:r>
          </w:p>
        </w:tc>
        <w:tc>
          <w:tcPr>
            <w:tcW w:w="510" w:type="dxa"/>
            <w:vAlign w:val="bottom"/>
          </w:tcPr>
          <w:p w14:paraId="35DDFEEE" w14:textId="62F841D2"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2089CA14" w14:textId="6901FCFD"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611A1E08" w14:textId="0C535EBD"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r>
      <w:tr w:rsidR="00166AB0" w:rsidRPr="00BC7C85" w14:paraId="334C5067" w14:textId="77777777" w:rsidTr="00E04324">
        <w:tc>
          <w:tcPr>
            <w:tcW w:w="2378" w:type="dxa"/>
            <w:vMerge/>
          </w:tcPr>
          <w:p w14:paraId="3574EC75" w14:textId="77777777" w:rsidR="00166AB0" w:rsidRPr="00BC7C85" w:rsidRDefault="00166AB0" w:rsidP="00F65F4B">
            <w:pPr>
              <w:tabs>
                <w:tab w:val="left" w:pos="964"/>
              </w:tabs>
              <w:rPr>
                <w:rFonts w:ascii="Times New Roman" w:hAnsi="Times New Roman" w:cs="Times New Roman"/>
                <w:b/>
                <w:bCs/>
              </w:rPr>
            </w:pPr>
          </w:p>
        </w:tc>
        <w:tc>
          <w:tcPr>
            <w:tcW w:w="2622" w:type="dxa"/>
            <w:vAlign w:val="bottom"/>
          </w:tcPr>
          <w:p w14:paraId="61A00192" w14:textId="6C61A4C1"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Resistors</w:t>
            </w:r>
          </w:p>
        </w:tc>
        <w:tc>
          <w:tcPr>
            <w:tcW w:w="510" w:type="dxa"/>
            <w:vAlign w:val="bottom"/>
          </w:tcPr>
          <w:p w14:paraId="5269194D" w14:textId="78FA72FA"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24FC81F4" w14:textId="3B19CC31"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06124576" w14:textId="67BB58E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$0.10 </w:t>
            </w:r>
          </w:p>
        </w:tc>
      </w:tr>
      <w:tr w:rsidR="00166AB0" w:rsidRPr="00BC7C85" w14:paraId="4C23031A" w14:textId="77777777" w:rsidTr="00E04324">
        <w:tc>
          <w:tcPr>
            <w:tcW w:w="2378" w:type="dxa"/>
            <w:vMerge/>
          </w:tcPr>
          <w:p w14:paraId="11B54388" w14:textId="77777777" w:rsidR="00166AB0" w:rsidRPr="00BC7C85" w:rsidRDefault="00166AB0" w:rsidP="00F65F4B">
            <w:pPr>
              <w:tabs>
                <w:tab w:val="left" w:pos="964"/>
              </w:tabs>
              <w:rPr>
                <w:rFonts w:ascii="Times New Roman" w:hAnsi="Times New Roman" w:cs="Times New Roman"/>
                <w:b/>
                <w:bCs/>
              </w:rPr>
            </w:pPr>
          </w:p>
        </w:tc>
        <w:tc>
          <w:tcPr>
            <w:tcW w:w="2622" w:type="dxa"/>
            <w:vAlign w:val="bottom"/>
          </w:tcPr>
          <w:p w14:paraId="71EC7026" w14:textId="4ED4A23D"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Misc GPS radio wires</w:t>
            </w:r>
          </w:p>
        </w:tc>
        <w:tc>
          <w:tcPr>
            <w:tcW w:w="510" w:type="dxa"/>
            <w:vAlign w:val="bottom"/>
          </w:tcPr>
          <w:p w14:paraId="16976768" w14:textId="4E60DE38"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4966AF29" w14:textId="7539DEEF"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035AA272" w14:textId="482A79CC"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r>
      <w:tr w:rsidR="00F65F4B" w:rsidRPr="00BC7C85" w14:paraId="6997F538" w14:textId="77777777" w:rsidTr="00E04324">
        <w:tc>
          <w:tcPr>
            <w:tcW w:w="2378" w:type="dxa"/>
            <w:vMerge w:val="restart"/>
            <w:vAlign w:val="center"/>
          </w:tcPr>
          <w:p w14:paraId="6B5836F9" w14:textId="79C65042" w:rsidR="00F65F4B" w:rsidRPr="00BC7C85" w:rsidRDefault="00F65F4B" w:rsidP="00F65F4B">
            <w:pPr>
              <w:tabs>
                <w:tab w:val="left" w:pos="964"/>
              </w:tabs>
              <w:jc w:val="center"/>
              <w:rPr>
                <w:rFonts w:ascii="Times New Roman" w:hAnsi="Times New Roman" w:cs="Times New Roman"/>
                <w:b/>
                <w:bCs/>
              </w:rPr>
            </w:pPr>
            <w:r w:rsidRPr="00BC7C85">
              <w:rPr>
                <w:rFonts w:ascii="Times New Roman" w:hAnsi="Times New Roman" w:cs="Times New Roman"/>
                <w:color w:val="000000"/>
              </w:rPr>
              <w:t>Electrical - control</w:t>
            </w:r>
          </w:p>
        </w:tc>
        <w:tc>
          <w:tcPr>
            <w:tcW w:w="2622" w:type="dxa"/>
            <w:vAlign w:val="bottom"/>
          </w:tcPr>
          <w:p w14:paraId="3241E60B" w14:textId="4801E9E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ESP32 feather huzzah v2</w:t>
            </w:r>
          </w:p>
        </w:tc>
        <w:tc>
          <w:tcPr>
            <w:tcW w:w="510" w:type="dxa"/>
            <w:vAlign w:val="bottom"/>
          </w:tcPr>
          <w:p w14:paraId="252309F1" w14:textId="0C77A32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4C412323" w14:textId="64BBE82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$19.95 </w:t>
            </w:r>
          </w:p>
        </w:tc>
        <w:tc>
          <w:tcPr>
            <w:tcW w:w="1409" w:type="dxa"/>
            <w:vAlign w:val="bottom"/>
          </w:tcPr>
          <w:p w14:paraId="79EDE594" w14:textId="17C56B0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$39.90 </w:t>
            </w:r>
          </w:p>
        </w:tc>
      </w:tr>
      <w:tr w:rsidR="00F65F4B" w:rsidRPr="00BC7C85" w14:paraId="55E5DF9A" w14:textId="77777777" w:rsidTr="00E04324">
        <w:tc>
          <w:tcPr>
            <w:tcW w:w="2378" w:type="dxa"/>
            <w:vMerge/>
            <w:vAlign w:val="center"/>
          </w:tcPr>
          <w:p w14:paraId="06E9836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4761C5DA" w14:textId="568A1B0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BLDC motor</w:t>
            </w:r>
          </w:p>
        </w:tc>
        <w:tc>
          <w:tcPr>
            <w:tcW w:w="510" w:type="dxa"/>
            <w:vAlign w:val="bottom"/>
          </w:tcPr>
          <w:p w14:paraId="0CF01D15" w14:textId="0B3CEAC4"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72985CC8" w14:textId="3B070C4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$30.00 </w:t>
            </w:r>
          </w:p>
        </w:tc>
        <w:tc>
          <w:tcPr>
            <w:tcW w:w="1409" w:type="dxa"/>
            <w:vAlign w:val="bottom"/>
          </w:tcPr>
          <w:p w14:paraId="5A2C60A9" w14:textId="186F375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$30.00 </w:t>
            </w:r>
          </w:p>
        </w:tc>
      </w:tr>
      <w:tr w:rsidR="00F65F4B" w:rsidRPr="00BC7C85" w14:paraId="3BFFE264" w14:textId="77777777" w:rsidTr="00E04324">
        <w:tc>
          <w:tcPr>
            <w:tcW w:w="2378" w:type="dxa"/>
            <w:vMerge/>
            <w:vAlign w:val="center"/>
          </w:tcPr>
          <w:p w14:paraId="53AAD64A"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BEBC413" w14:textId="477F7C4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5V, 5A voltage step-down regulator</w:t>
            </w:r>
          </w:p>
        </w:tc>
        <w:tc>
          <w:tcPr>
            <w:tcW w:w="510" w:type="dxa"/>
            <w:vAlign w:val="bottom"/>
          </w:tcPr>
          <w:p w14:paraId="7ECDFC04" w14:textId="00CFF96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3F4A33F8" w14:textId="45A09C92"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$32.95 </w:t>
            </w:r>
          </w:p>
        </w:tc>
        <w:tc>
          <w:tcPr>
            <w:tcW w:w="1409" w:type="dxa"/>
            <w:vAlign w:val="bottom"/>
          </w:tcPr>
          <w:p w14:paraId="1CB87727" w14:textId="3DA35BF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$32.95 </w:t>
            </w:r>
          </w:p>
        </w:tc>
      </w:tr>
      <w:tr w:rsidR="00F65F4B" w:rsidRPr="00BC7C85" w14:paraId="49B62945" w14:textId="77777777" w:rsidTr="00E04324">
        <w:tc>
          <w:tcPr>
            <w:tcW w:w="2378" w:type="dxa"/>
            <w:vMerge/>
            <w:vAlign w:val="center"/>
          </w:tcPr>
          <w:p w14:paraId="77D4BEE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7ADA726" w14:textId="2282D8B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custom battery pack</w:t>
            </w:r>
          </w:p>
        </w:tc>
        <w:tc>
          <w:tcPr>
            <w:tcW w:w="510" w:type="dxa"/>
            <w:vAlign w:val="bottom"/>
          </w:tcPr>
          <w:p w14:paraId="1BF22BDB" w14:textId="10C091A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34893C3D" w14:textId="46A0EE8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c>
          <w:tcPr>
            <w:tcW w:w="1409" w:type="dxa"/>
            <w:vAlign w:val="bottom"/>
          </w:tcPr>
          <w:p w14:paraId="0FD8B52C" w14:textId="26EBFE6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r>
      <w:tr w:rsidR="00F65F4B" w:rsidRPr="00BC7C85" w14:paraId="02208A3F" w14:textId="77777777" w:rsidTr="00E04324">
        <w:tc>
          <w:tcPr>
            <w:tcW w:w="2378" w:type="dxa"/>
            <w:vMerge w:val="restart"/>
          </w:tcPr>
          <w:tbl>
            <w:tblPr>
              <w:tblW w:w="1976" w:type="dxa"/>
              <w:tblCellMar>
                <w:top w:w="15" w:type="dxa"/>
              </w:tblCellMar>
              <w:tblLook w:val="04A0" w:firstRow="1" w:lastRow="0" w:firstColumn="1" w:lastColumn="0" w:noHBand="0" w:noVBand="1"/>
            </w:tblPr>
            <w:tblGrid>
              <w:gridCol w:w="1940"/>
              <w:gridCol w:w="222"/>
            </w:tblGrid>
            <w:tr w:rsidR="00F65F4B" w:rsidRPr="00BC7C85" w14:paraId="2D37CD9B" w14:textId="77777777" w:rsidTr="00F65F4B">
              <w:trPr>
                <w:gridAfter w:val="1"/>
                <w:wAfter w:w="36" w:type="dxa"/>
                <w:trHeight w:val="340"/>
              </w:trPr>
              <w:tc>
                <w:tcPr>
                  <w:tcW w:w="1940" w:type="dxa"/>
                  <w:vMerge w:val="restart"/>
                  <w:tcBorders>
                    <w:top w:val="nil"/>
                    <w:left w:val="nil"/>
                    <w:bottom w:val="nil"/>
                    <w:right w:val="nil"/>
                  </w:tcBorders>
                  <w:shd w:val="clear" w:color="auto" w:fill="auto"/>
                  <w:noWrap/>
                  <w:vAlign w:val="center"/>
                  <w:hideMark/>
                </w:tcPr>
                <w:p w14:paraId="41BA901F" w14:textId="77777777" w:rsidR="00F65F4B" w:rsidRPr="00BC7C85" w:rsidRDefault="00F65F4B" w:rsidP="00F65F4B">
                  <w:pPr>
                    <w:jc w:val="center"/>
                    <w:rPr>
                      <w:rFonts w:ascii="Times New Roman" w:hAnsi="Times New Roman" w:cs="Times New Roman"/>
                      <w:color w:val="000000"/>
                    </w:rPr>
                  </w:pPr>
                  <w:r w:rsidRPr="00BC7C85">
                    <w:rPr>
                      <w:rFonts w:ascii="Times New Roman" w:hAnsi="Times New Roman" w:cs="Times New Roman"/>
                      <w:color w:val="000000"/>
                    </w:rPr>
                    <w:t>Electrical - sensing</w:t>
                  </w:r>
                </w:p>
              </w:tc>
            </w:tr>
            <w:tr w:rsidR="00F65F4B" w:rsidRPr="00BC7C85" w14:paraId="7A88530D" w14:textId="77777777" w:rsidTr="00F65F4B">
              <w:trPr>
                <w:trHeight w:val="340"/>
              </w:trPr>
              <w:tc>
                <w:tcPr>
                  <w:tcW w:w="1940" w:type="dxa"/>
                  <w:vMerge/>
                  <w:tcBorders>
                    <w:top w:val="nil"/>
                    <w:left w:val="nil"/>
                    <w:bottom w:val="nil"/>
                    <w:right w:val="nil"/>
                  </w:tcBorders>
                  <w:vAlign w:val="center"/>
                  <w:hideMark/>
                </w:tcPr>
                <w:p w14:paraId="50D76CB4"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3721479" w14:textId="77777777" w:rsidR="00F65F4B" w:rsidRPr="00BC7C85" w:rsidRDefault="00F65F4B" w:rsidP="00F65F4B">
                  <w:pPr>
                    <w:jc w:val="center"/>
                    <w:rPr>
                      <w:rFonts w:ascii="Times New Roman" w:hAnsi="Times New Roman" w:cs="Times New Roman"/>
                      <w:color w:val="000000"/>
                    </w:rPr>
                  </w:pPr>
                </w:p>
              </w:tc>
            </w:tr>
            <w:tr w:rsidR="00F65F4B" w:rsidRPr="00BC7C85" w14:paraId="21713E92" w14:textId="77777777" w:rsidTr="00F65F4B">
              <w:trPr>
                <w:trHeight w:val="340"/>
              </w:trPr>
              <w:tc>
                <w:tcPr>
                  <w:tcW w:w="1940" w:type="dxa"/>
                  <w:vMerge/>
                  <w:tcBorders>
                    <w:top w:val="nil"/>
                    <w:left w:val="nil"/>
                    <w:bottom w:val="nil"/>
                    <w:right w:val="nil"/>
                  </w:tcBorders>
                  <w:vAlign w:val="center"/>
                  <w:hideMark/>
                </w:tcPr>
                <w:p w14:paraId="5AE7058B"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BCC8E05" w14:textId="77777777" w:rsidR="00F65F4B" w:rsidRPr="00BC7C85" w:rsidRDefault="00F65F4B" w:rsidP="00F65F4B">
                  <w:pPr>
                    <w:rPr>
                      <w:rFonts w:ascii="Times New Roman" w:hAnsi="Times New Roman" w:cs="Times New Roman"/>
                      <w:sz w:val="20"/>
                      <w:szCs w:val="20"/>
                    </w:rPr>
                  </w:pPr>
                </w:p>
              </w:tc>
            </w:tr>
            <w:tr w:rsidR="00F65F4B" w:rsidRPr="00BC7C85" w14:paraId="7EF59602" w14:textId="77777777" w:rsidTr="00F65F4B">
              <w:trPr>
                <w:trHeight w:val="340"/>
              </w:trPr>
              <w:tc>
                <w:tcPr>
                  <w:tcW w:w="1940" w:type="dxa"/>
                  <w:vMerge/>
                  <w:tcBorders>
                    <w:top w:val="nil"/>
                    <w:left w:val="nil"/>
                    <w:bottom w:val="nil"/>
                    <w:right w:val="nil"/>
                  </w:tcBorders>
                  <w:vAlign w:val="center"/>
                  <w:hideMark/>
                </w:tcPr>
                <w:p w14:paraId="107A181F"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6FC0FC4" w14:textId="77777777" w:rsidR="00F65F4B" w:rsidRPr="00BC7C85" w:rsidRDefault="00F65F4B" w:rsidP="00F65F4B">
                  <w:pPr>
                    <w:rPr>
                      <w:rFonts w:ascii="Times New Roman" w:hAnsi="Times New Roman" w:cs="Times New Roman"/>
                      <w:sz w:val="20"/>
                      <w:szCs w:val="20"/>
                    </w:rPr>
                  </w:pPr>
                </w:p>
              </w:tc>
            </w:tr>
            <w:tr w:rsidR="00F65F4B" w:rsidRPr="00BC7C85" w14:paraId="46CF1434" w14:textId="77777777" w:rsidTr="00F65F4B">
              <w:trPr>
                <w:trHeight w:val="340"/>
              </w:trPr>
              <w:tc>
                <w:tcPr>
                  <w:tcW w:w="1940" w:type="dxa"/>
                  <w:vMerge/>
                  <w:tcBorders>
                    <w:top w:val="nil"/>
                    <w:left w:val="nil"/>
                    <w:bottom w:val="nil"/>
                    <w:right w:val="nil"/>
                  </w:tcBorders>
                  <w:vAlign w:val="center"/>
                  <w:hideMark/>
                </w:tcPr>
                <w:p w14:paraId="2E88D9B1"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531424A8" w14:textId="77777777" w:rsidR="00F65F4B" w:rsidRPr="00BC7C85" w:rsidRDefault="00F65F4B" w:rsidP="00F65F4B">
                  <w:pPr>
                    <w:rPr>
                      <w:rFonts w:ascii="Times New Roman" w:hAnsi="Times New Roman" w:cs="Times New Roman"/>
                      <w:sz w:val="20"/>
                      <w:szCs w:val="20"/>
                    </w:rPr>
                  </w:pPr>
                </w:p>
              </w:tc>
            </w:tr>
            <w:tr w:rsidR="00F65F4B" w:rsidRPr="00BC7C85" w14:paraId="797C17E8" w14:textId="77777777" w:rsidTr="00F65F4B">
              <w:trPr>
                <w:trHeight w:val="340"/>
              </w:trPr>
              <w:tc>
                <w:tcPr>
                  <w:tcW w:w="1940" w:type="dxa"/>
                  <w:vMerge/>
                  <w:tcBorders>
                    <w:top w:val="nil"/>
                    <w:left w:val="nil"/>
                    <w:bottom w:val="nil"/>
                    <w:right w:val="nil"/>
                  </w:tcBorders>
                  <w:vAlign w:val="center"/>
                  <w:hideMark/>
                </w:tcPr>
                <w:p w14:paraId="1146DA32"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62D78B1" w14:textId="77777777" w:rsidR="00F65F4B" w:rsidRPr="00BC7C85" w:rsidRDefault="00F65F4B" w:rsidP="00F65F4B">
                  <w:pPr>
                    <w:rPr>
                      <w:rFonts w:ascii="Times New Roman" w:hAnsi="Times New Roman" w:cs="Times New Roman"/>
                      <w:sz w:val="20"/>
                      <w:szCs w:val="20"/>
                    </w:rPr>
                  </w:pPr>
                </w:p>
              </w:tc>
            </w:tr>
            <w:tr w:rsidR="00F65F4B" w:rsidRPr="00BC7C85" w14:paraId="3B8BCA05" w14:textId="77777777" w:rsidTr="00F65F4B">
              <w:trPr>
                <w:trHeight w:val="340"/>
              </w:trPr>
              <w:tc>
                <w:tcPr>
                  <w:tcW w:w="1940" w:type="dxa"/>
                  <w:vMerge/>
                  <w:tcBorders>
                    <w:top w:val="nil"/>
                    <w:left w:val="nil"/>
                    <w:bottom w:val="nil"/>
                    <w:right w:val="nil"/>
                  </w:tcBorders>
                  <w:vAlign w:val="center"/>
                  <w:hideMark/>
                </w:tcPr>
                <w:p w14:paraId="28AE17EB"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9D856EE" w14:textId="77777777" w:rsidR="00F65F4B" w:rsidRPr="00BC7C85" w:rsidRDefault="00F65F4B" w:rsidP="00F65F4B">
                  <w:pPr>
                    <w:rPr>
                      <w:rFonts w:ascii="Times New Roman" w:hAnsi="Times New Roman" w:cs="Times New Roman"/>
                      <w:sz w:val="20"/>
                      <w:szCs w:val="20"/>
                    </w:rPr>
                  </w:pPr>
                </w:p>
              </w:tc>
            </w:tr>
            <w:tr w:rsidR="00F65F4B" w:rsidRPr="00BC7C85" w14:paraId="44DF73FD" w14:textId="77777777" w:rsidTr="00F65F4B">
              <w:trPr>
                <w:trHeight w:val="680"/>
              </w:trPr>
              <w:tc>
                <w:tcPr>
                  <w:tcW w:w="1940" w:type="dxa"/>
                  <w:vMerge/>
                  <w:tcBorders>
                    <w:top w:val="nil"/>
                    <w:left w:val="nil"/>
                    <w:bottom w:val="nil"/>
                    <w:right w:val="nil"/>
                  </w:tcBorders>
                  <w:vAlign w:val="center"/>
                  <w:hideMark/>
                </w:tcPr>
                <w:p w14:paraId="7CD1E852"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1BCA8F12" w14:textId="77777777" w:rsidR="00F65F4B" w:rsidRPr="00BC7C85" w:rsidRDefault="00F65F4B" w:rsidP="00F65F4B">
                  <w:pPr>
                    <w:rPr>
                      <w:rFonts w:ascii="Times New Roman" w:hAnsi="Times New Roman" w:cs="Times New Roman"/>
                      <w:sz w:val="20"/>
                      <w:szCs w:val="20"/>
                    </w:rPr>
                  </w:pPr>
                </w:p>
              </w:tc>
            </w:tr>
            <w:tr w:rsidR="00F65F4B" w:rsidRPr="00BC7C85" w14:paraId="5DB1E1AC" w14:textId="77777777" w:rsidTr="00F65F4B">
              <w:trPr>
                <w:trHeight w:val="340"/>
              </w:trPr>
              <w:tc>
                <w:tcPr>
                  <w:tcW w:w="1940" w:type="dxa"/>
                  <w:vMerge/>
                  <w:tcBorders>
                    <w:top w:val="nil"/>
                    <w:left w:val="nil"/>
                    <w:bottom w:val="nil"/>
                    <w:right w:val="nil"/>
                  </w:tcBorders>
                  <w:vAlign w:val="center"/>
                  <w:hideMark/>
                </w:tcPr>
                <w:p w14:paraId="4B719191"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5EEA4DA7" w14:textId="77777777" w:rsidR="00F65F4B" w:rsidRPr="00BC7C85" w:rsidRDefault="00F65F4B" w:rsidP="00F65F4B">
                  <w:pPr>
                    <w:rPr>
                      <w:rFonts w:ascii="Times New Roman" w:hAnsi="Times New Roman" w:cs="Times New Roman"/>
                      <w:sz w:val="20"/>
                      <w:szCs w:val="20"/>
                    </w:rPr>
                  </w:pPr>
                </w:p>
              </w:tc>
            </w:tr>
            <w:tr w:rsidR="00F65F4B" w:rsidRPr="00BC7C85" w14:paraId="6238313D" w14:textId="77777777" w:rsidTr="00F65F4B">
              <w:trPr>
                <w:trHeight w:val="340"/>
              </w:trPr>
              <w:tc>
                <w:tcPr>
                  <w:tcW w:w="1940" w:type="dxa"/>
                  <w:vMerge/>
                  <w:tcBorders>
                    <w:top w:val="nil"/>
                    <w:left w:val="nil"/>
                    <w:bottom w:val="nil"/>
                    <w:right w:val="nil"/>
                  </w:tcBorders>
                  <w:vAlign w:val="center"/>
                  <w:hideMark/>
                </w:tcPr>
                <w:p w14:paraId="0C2B73CE"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A066406" w14:textId="77777777" w:rsidR="00F65F4B" w:rsidRPr="00BC7C85" w:rsidRDefault="00F65F4B" w:rsidP="00F65F4B">
                  <w:pPr>
                    <w:rPr>
                      <w:rFonts w:ascii="Times New Roman" w:hAnsi="Times New Roman" w:cs="Times New Roman"/>
                      <w:sz w:val="20"/>
                      <w:szCs w:val="20"/>
                    </w:rPr>
                  </w:pPr>
                </w:p>
              </w:tc>
            </w:tr>
            <w:tr w:rsidR="00F65F4B" w:rsidRPr="00BC7C85" w14:paraId="419120AB" w14:textId="77777777" w:rsidTr="00F65F4B">
              <w:trPr>
                <w:trHeight w:val="340"/>
              </w:trPr>
              <w:tc>
                <w:tcPr>
                  <w:tcW w:w="1940" w:type="dxa"/>
                  <w:vMerge/>
                  <w:tcBorders>
                    <w:top w:val="nil"/>
                    <w:left w:val="nil"/>
                    <w:bottom w:val="nil"/>
                    <w:right w:val="nil"/>
                  </w:tcBorders>
                  <w:vAlign w:val="center"/>
                  <w:hideMark/>
                </w:tcPr>
                <w:p w14:paraId="20C5E321"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2A72707" w14:textId="77777777" w:rsidR="00F65F4B" w:rsidRPr="00BC7C85" w:rsidRDefault="00F65F4B" w:rsidP="00F65F4B">
                  <w:pPr>
                    <w:rPr>
                      <w:rFonts w:ascii="Times New Roman" w:hAnsi="Times New Roman" w:cs="Times New Roman"/>
                      <w:sz w:val="20"/>
                      <w:szCs w:val="20"/>
                    </w:rPr>
                  </w:pPr>
                </w:p>
              </w:tc>
            </w:tr>
          </w:tbl>
          <w:p w14:paraId="7D81280A"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EE9FA1F" w14:textId="6921BAA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analog pressure sensor</w:t>
            </w:r>
          </w:p>
        </w:tc>
        <w:tc>
          <w:tcPr>
            <w:tcW w:w="510" w:type="dxa"/>
            <w:vAlign w:val="bottom"/>
          </w:tcPr>
          <w:p w14:paraId="512D6614" w14:textId="4E036580"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55B1FFE8" w14:textId="7359B37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c>
          <w:tcPr>
            <w:tcW w:w="1409" w:type="dxa"/>
            <w:vAlign w:val="bottom"/>
          </w:tcPr>
          <w:p w14:paraId="28B33DAD" w14:textId="5347DA5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r>
      <w:tr w:rsidR="00F65F4B" w:rsidRPr="00BC7C85" w14:paraId="32559283" w14:textId="77777777" w:rsidTr="00E04324">
        <w:tc>
          <w:tcPr>
            <w:tcW w:w="2378" w:type="dxa"/>
            <w:vMerge/>
          </w:tcPr>
          <w:p w14:paraId="1F23D275"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C4D8455" w14:textId="052E627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Thermistor</w:t>
            </w:r>
          </w:p>
        </w:tc>
        <w:tc>
          <w:tcPr>
            <w:tcW w:w="510" w:type="dxa"/>
            <w:vAlign w:val="bottom"/>
          </w:tcPr>
          <w:p w14:paraId="04DA82B4" w14:textId="5F8500F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4DD4F45A" w14:textId="0C820BD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 </w:t>
            </w:r>
          </w:p>
        </w:tc>
        <w:tc>
          <w:tcPr>
            <w:tcW w:w="1409" w:type="dxa"/>
            <w:vAlign w:val="bottom"/>
          </w:tcPr>
          <w:p w14:paraId="7DAF0D0A" w14:textId="740D45B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 </w:t>
            </w:r>
          </w:p>
        </w:tc>
      </w:tr>
      <w:tr w:rsidR="00F65F4B" w:rsidRPr="00BC7C85" w14:paraId="388202F1" w14:textId="77777777" w:rsidTr="00E04324">
        <w:tc>
          <w:tcPr>
            <w:tcW w:w="2378" w:type="dxa"/>
            <w:vMerge/>
          </w:tcPr>
          <w:p w14:paraId="3D99A5F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4A81E650" w14:textId="39CAB80F" w:rsidR="00F65F4B" w:rsidRPr="00BC7C85" w:rsidRDefault="00F65F4B" w:rsidP="00F65F4B">
            <w:pPr>
              <w:tabs>
                <w:tab w:val="left" w:pos="964"/>
              </w:tabs>
              <w:rPr>
                <w:rFonts w:ascii="Times New Roman" w:hAnsi="Times New Roman" w:cs="Times New Roman"/>
                <w:b/>
                <w:bCs/>
              </w:rPr>
            </w:pPr>
            <w:proofErr w:type="spellStart"/>
            <w:r w:rsidRPr="00BC7C85">
              <w:rPr>
                <w:rFonts w:ascii="Times New Roman" w:hAnsi="Times New Roman" w:cs="Times New Roman"/>
                <w:color w:val="000000"/>
              </w:rPr>
              <w:t>adafruit</w:t>
            </w:r>
            <w:proofErr w:type="spellEnd"/>
            <w:r w:rsidRPr="00BC7C85">
              <w:rPr>
                <w:rFonts w:ascii="Times New Roman" w:hAnsi="Times New Roman" w:cs="Times New Roman"/>
                <w:color w:val="000000"/>
              </w:rPr>
              <w:t xml:space="preserve"> data logger feather wing</w:t>
            </w:r>
          </w:p>
        </w:tc>
        <w:tc>
          <w:tcPr>
            <w:tcW w:w="510" w:type="dxa"/>
            <w:vAlign w:val="bottom"/>
          </w:tcPr>
          <w:p w14:paraId="746D75E8" w14:textId="3103EED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2651463C" w14:textId="7EED99D2"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$8.95 </w:t>
            </w:r>
          </w:p>
        </w:tc>
        <w:tc>
          <w:tcPr>
            <w:tcW w:w="1409" w:type="dxa"/>
            <w:vAlign w:val="bottom"/>
          </w:tcPr>
          <w:p w14:paraId="17003681" w14:textId="7C32FB95"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$8.95 </w:t>
            </w:r>
          </w:p>
        </w:tc>
      </w:tr>
      <w:tr w:rsidR="00F65F4B" w:rsidRPr="00BC7C85" w14:paraId="30BCB666" w14:textId="77777777" w:rsidTr="00E04324">
        <w:tc>
          <w:tcPr>
            <w:tcW w:w="2378" w:type="dxa"/>
            <w:vMerge/>
          </w:tcPr>
          <w:p w14:paraId="785D88ED"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75AD9CB" w14:textId="1E254F0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digital temperature sensor (pack of 5)</w:t>
            </w:r>
          </w:p>
        </w:tc>
        <w:tc>
          <w:tcPr>
            <w:tcW w:w="510" w:type="dxa"/>
            <w:vAlign w:val="bottom"/>
          </w:tcPr>
          <w:p w14:paraId="33621797" w14:textId="1854EE7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552FC356" w14:textId="0D4D5D45"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c>
          <w:tcPr>
            <w:tcW w:w="1409" w:type="dxa"/>
            <w:vAlign w:val="bottom"/>
          </w:tcPr>
          <w:p w14:paraId="24659F06" w14:textId="6BFFD43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r>
      <w:tr w:rsidR="00F65F4B" w:rsidRPr="00BC7C85" w14:paraId="3771C188" w14:textId="77777777" w:rsidTr="00E04324">
        <w:tc>
          <w:tcPr>
            <w:tcW w:w="2378" w:type="dxa"/>
            <w:vMerge/>
          </w:tcPr>
          <w:p w14:paraId="30C17FDC"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0A52F4C4" w14:textId="6D0DFD1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BMP180 pressure sensor</w:t>
            </w:r>
          </w:p>
        </w:tc>
        <w:tc>
          <w:tcPr>
            <w:tcW w:w="510" w:type="dxa"/>
            <w:vAlign w:val="bottom"/>
          </w:tcPr>
          <w:p w14:paraId="2B84AE83" w14:textId="4CB3A70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1C27B0FB" w14:textId="231AEC8B"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c>
          <w:tcPr>
            <w:tcW w:w="1409" w:type="dxa"/>
            <w:vAlign w:val="bottom"/>
          </w:tcPr>
          <w:p w14:paraId="39BD5B69" w14:textId="5AF14AC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r>
      <w:tr w:rsidR="00F65F4B" w:rsidRPr="00BC7C85" w14:paraId="408FEF2A" w14:textId="77777777" w:rsidTr="00E04324">
        <w:tc>
          <w:tcPr>
            <w:tcW w:w="2378" w:type="dxa"/>
            <w:vMerge/>
          </w:tcPr>
          <w:p w14:paraId="5F611D3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2BABBFA6" w14:textId="2340646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DHT22 humidity sensor</w:t>
            </w:r>
          </w:p>
        </w:tc>
        <w:tc>
          <w:tcPr>
            <w:tcW w:w="510" w:type="dxa"/>
            <w:vAlign w:val="bottom"/>
          </w:tcPr>
          <w:p w14:paraId="76E3FAE6" w14:textId="785999E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231D4138" w14:textId="20728A90"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c>
          <w:tcPr>
            <w:tcW w:w="1409" w:type="dxa"/>
            <w:vAlign w:val="bottom"/>
          </w:tcPr>
          <w:p w14:paraId="345BB7F8" w14:textId="653A8728"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r>
      <w:tr w:rsidR="00F65F4B" w:rsidRPr="00BC7C85" w14:paraId="50CE59B7" w14:textId="77777777" w:rsidTr="00E04324">
        <w:tc>
          <w:tcPr>
            <w:tcW w:w="2378" w:type="dxa"/>
            <w:vMerge/>
          </w:tcPr>
          <w:p w14:paraId="414D032F"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427FEBF4" w14:textId="2C53E39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TSL2591 lux sensor</w:t>
            </w:r>
          </w:p>
        </w:tc>
        <w:tc>
          <w:tcPr>
            <w:tcW w:w="510" w:type="dxa"/>
            <w:vAlign w:val="bottom"/>
          </w:tcPr>
          <w:p w14:paraId="408BCD3A" w14:textId="294FEC08"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4E4CFEE3" w14:textId="7A1EBB4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$6.95 </w:t>
            </w:r>
          </w:p>
        </w:tc>
        <w:tc>
          <w:tcPr>
            <w:tcW w:w="1409" w:type="dxa"/>
            <w:vAlign w:val="bottom"/>
          </w:tcPr>
          <w:p w14:paraId="7ADB3BFA" w14:textId="0802B05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$6.95 </w:t>
            </w:r>
          </w:p>
        </w:tc>
      </w:tr>
      <w:tr w:rsidR="00F65F4B" w:rsidRPr="00BC7C85" w14:paraId="5FE23CF0" w14:textId="77777777" w:rsidTr="00E04324">
        <w:tc>
          <w:tcPr>
            <w:tcW w:w="2378" w:type="dxa"/>
            <w:vMerge/>
          </w:tcPr>
          <w:p w14:paraId="7C4D5FB8"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F5E1393" w14:textId="5D66BA9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Adafruit 9-DOF absolute orientation IMU - BN055</w:t>
            </w:r>
          </w:p>
        </w:tc>
        <w:tc>
          <w:tcPr>
            <w:tcW w:w="510" w:type="dxa"/>
            <w:vAlign w:val="bottom"/>
          </w:tcPr>
          <w:p w14:paraId="1721C074" w14:textId="491070F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04E0D1A6" w14:textId="16CBA714"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$35.00 </w:t>
            </w:r>
          </w:p>
        </w:tc>
        <w:tc>
          <w:tcPr>
            <w:tcW w:w="1409" w:type="dxa"/>
            <w:vAlign w:val="bottom"/>
          </w:tcPr>
          <w:p w14:paraId="3FD786ED" w14:textId="1DD565D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$35.00 </w:t>
            </w:r>
          </w:p>
        </w:tc>
      </w:tr>
      <w:tr w:rsidR="00F65F4B" w:rsidRPr="00BC7C85" w14:paraId="43272037" w14:textId="77777777" w:rsidTr="00E04324">
        <w:tc>
          <w:tcPr>
            <w:tcW w:w="2378" w:type="dxa"/>
            <w:vMerge/>
          </w:tcPr>
          <w:p w14:paraId="3A2B5459"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2B4FB632" w14:textId="7507193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Adafruit </w:t>
            </w:r>
            <w:proofErr w:type="spellStart"/>
            <w:r w:rsidRPr="00BC7C85">
              <w:rPr>
                <w:rFonts w:ascii="Times New Roman" w:hAnsi="Times New Roman" w:cs="Times New Roman"/>
                <w:color w:val="000000"/>
              </w:rPr>
              <w:t>ultiamte</w:t>
            </w:r>
            <w:proofErr w:type="spellEnd"/>
            <w:r w:rsidRPr="00BC7C85">
              <w:rPr>
                <w:rFonts w:ascii="Times New Roman" w:hAnsi="Times New Roman" w:cs="Times New Roman"/>
                <w:color w:val="000000"/>
              </w:rPr>
              <w:t xml:space="preserve"> GPS</w:t>
            </w:r>
          </w:p>
        </w:tc>
        <w:tc>
          <w:tcPr>
            <w:tcW w:w="510" w:type="dxa"/>
            <w:vAlign w:val="bottom"/>
          </w:tcPr>
          <w:p w14:paraId="2C0D6A2A" w14:textId="2C60563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19AEAA79" w14:textId="06D824A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$30.00 </w:t>
            </w:r>
          </w:p>
        </w:tc>
        <w:tc>
          <w:tcPr>
            <w:tcW w:w="1409" w:type="dxa"/>
            <w:vAlign w:val="bottom"/>
          </w:tcPr>
          <w:p w14:paraId="5CCE95EF" w14:textId="2D037FC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$60.00 </w:t>
            </w:r>
          </w:p>
        </w:tc>
      </w:tr>
      <w:tr w:rsidR="00F65F4B" w:rsidRPr="00BC7C85" w14:paraId="65C85029" w14:textId="77777777" w:rsidTr="00E04324">
        <w:tc>
          <w:tcPr>
            <w:tcW w:w="2378" w:type="dxa"/>
            <w:vMerge/>
          </w:tcPr>
          <w:p w14:paraId="72147CCF"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17050557" w14:textId="1BFB73B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915 </w:t>
            </w:r>
            <w:proofErr w:type="spellStart"/>
            <w:r w:rsidRPr="00BC7C85">
              <w:rPr>
                <w:rFonts w:ascii="Times New Roman" w:hAnsi="Times New Roman" w:cs="Times New Roman"/>
                <w:color w:val="000000"/>
              </w:rPr>
              <w:t>mHz</w:t>
            </w:r>
            <w:proofErr w:type="spellEnd"/>
            <w:r w:rsidRPr="00BC7C85">
              <w:rPr>
                <w:rFonts w:ascii="Times New Roman" w:hAnsi="Times New Roman" w:cs="Times New Roman"/>
                <w:color w:val="000000"/>
              </w:rPr>
              <w:t xml:space="preserve"> LoRa radio module</w:t>
            </w:r>
          </w:p>
        </w:tc>
        <w:tc>
          <w:tcPr>
            <w:tcW w:w="510" w:type="dxa"/>
            <w:vAlign w:val="bottom"/>
          </w:tcPr>
          <w:p w14:paraId="36AAA310" w14:textId="1891FB1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4B3E6917" w14:textId="335A2DCB"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c>
          <w:tcPr>
            <w:tcW w:w="1409" w:type="dxa"/>
            <w:vAlign w:val="bottom"/>
          </w:tcPr>
          <w:p w14:paraId="34526DC0" w14:textId="259BA46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$40.00 </w:t>
            </w:r>
          </w:p>
        </w:tc>
      </w:tr>
      <w:tr w:rsidR="00F65F4B" w:rsidRPr="00BC7C85" w14:paraId="32243F4F" w14:textId="77777777" w:rsidTr="00E04324">
        <w:tc>
          <w:tcPr>
            <w:tcW w:w="2378" w:type="dxa"/>
            <w:vMerge/>
          </w:tcPr>
          <w:p w14:paraId="7E506038"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6C8843A5" w14:textId="1A77121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Precision current meter</w:t>
            </w:r>
          </w:p>
        </w:tc>
        <w:tc>
          <w:tcPr>
            <w:tcW w:w="510" w:type="dxa"/>
            <w:vAlign w:val="bottom"/>
          </w:tcPr>
          <w:p w14:paraId="42980229" w14:textId="64FEF458"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5C97A40D" w14:textId="23F0BFF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c>
          <w:tcPr>
            <w:tcW w:w="1409" w:type="dxa"/>
            <w:vAlign w:val="bottom"/>
          </w:tcPr>
          <w:p w14:paraId="407D79AA" w14:textId="66005092"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r>
      <w:tr w:rsidR="00F65F4B" w:rsidRPr="00BC7C85" w14:paraId="560D186C" w14:textId="77777777" w:rsidTr="00E04324">
        <w:tc>
          <w:tcPr>
            <w:tcW w:w="2378" w:type="dxa"/>
            <w:vMerge/>
          </w:tcPr>
          <w:p w14:paraId="53CCA172"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6C5A8773" w14:textId="256B29B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GPS antenna</w:t>
            </w:r>
          </w:p>
        </w:tc>
        <w:tc>
          <w:tcPr>
            <w:tcW w:w="510" w:type="dxa"/>
            <w:vAlign w:val="bottom"/>
          </w:tcPr>
          <w:p w14:paraId="680B3C56" w14:textId="1B2C14F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1216AF4C" w14:textId="052E210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c>
          <w:tcPr>
            <w:tcW w:w="1409" w:type="dxa"/>
            <w:vAlign w:val="bottom"/>
          </w:tcPr>
          <w:p w14:paraId="0B4FBA59" w14:textId="55B4D6D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r>
      <w:tr w:rsidR="00F65F4B" w:rsidRPr="00BC7C85" w14:paraId="5BB2A563" w14:textId="77777777" w:rsidTr="00E04324">
        <w:tc>
          <w:tcPr>
            <w:tcW w:w="2378" w:type="dxa"/>
            <w:vMerge/>
          </w:tcPr>
          <w:p w14:paraId="5018D86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6431CE43" w14:textId="20D6F6A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Radio antenna</w:t>
            </w:r>
          </w:p>
        </w:tc>
        <w:tc>
          <w:tcPr>
            <w:tcW w:w="510" w:type="dxa"/>
            <w:vAlign w:val="bottom"/>
          </w:tcPr>
          <w:p w14:paraId="65C2D60D" w14:textId="71C265C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7E9A9845" w14:textId="49C8353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c>
          <w:tcPr>
            <w:tcW w:w="1409" w:type="dxa"/>
            <w:vAlign w:val="bottom"/>
          </w:tcPr>
          <w:p w14:paraId="0BD09052" w14:textId="20AEBE20"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r>
      <w:tr w:rsidR="00F65F4B" w:rsidRPr="00BC7C85" w14:paraId="3B0F2749" w14:textId="77777777" w:rsidTr="00E04324">
        <w:tc>
          <w:tcPr>
            <w:tcW w:w="2378" w:type="dxa"/>
            <w:vMerge w:val="restart"/>
            <w:vAlign w:val="center"/>
          </w:tcPr>
          <w:tbl>
            <w:tblPr>
              <w:tblW w:w="1976" w:type="dxa"/>
              <w:tblCellMar>
                <w:top w:w="15" w:type="dxa"/>
              </w:tblCellMar>
              <w:tblLook w:val="04A0" w:firstRow="1" w:lastRow="0" w:firstColumn="1" w:lastColumn="0" w:noHBand="0" w:noVBand="1"/>
            </w:tblPr>
            <w:tblGrid>
              <w:gridCol w:w="1940"/>
              <w:gridCol w:w="222"/>
            </w:tblGrid>
            <w:tr w:rsidR="00F65F4B" w:rsidRPr="00BC7C85" w14:paraId="171DFB3E" w14:textId="77777777" w:rsidTr="00F65F4B">
              <w:trPr>
                <w:gridAfter w:val="1"/>
                <w:wAfter w:w="36" w:type="dxa"/>
                <w:trHeight w:val="680"/>
              </w:trPr>
              <w:tc>
                <w:tcPr>
                  <w:tcW w:w="1940" w:type="dxa"/>
                  <w:vMerge w:val="restart"/>
                  <w:tcBorders>
                    <w:top w:val="nil"/>
                    <w:left w:val="nil"/>
                    <w:bottom w:val="nil"/>
                    <w:right w:val="nil"/>
                  </w:tcBorders>
                  <w:shd w:val="clear" w:color="auto" w:fill="auto"/>
                  <w:noWrap/>
                  <w:vAlign w:val="center"/>
                  <w:hideMark/>
                </w:tcPr>
                <w:p w14:paraId="42F6F4E6" w14:textId="77777777" w:rsidR="00F65F4B" w:rsidRPr="00BC7C85" w:rsidRDefault="00F65F4B" w:rsidP="00F65F4B">
                  <w:pPr>
                    <w:jc w:val="center"/>
                    <w:rPr>
                      <w:rFonts w:ascii="Times New Roman" w:hAnsi="Times New Roman" w:cs="Times New Roman"/>
                      <w:color w:val="000000"/>
                    </w:rPr>
                  </w:pPr>
                  <w:r w:rsidRPr="00BC7C85">
                    <w:rPr>
                      <w:rFonts w:ascii="Times New Roman" w:hAnsi="Times New Roman" w:cs="Times New Roman"/>
                      <w:color w:val="000000"/>
                    </w:rPr>
                    <w:t>Mechanical</w:t>
                  </w:r>
                </w:p>
              </w:tc>
            </w:tr>
            <w:tr w:rsidR="00F65F4B" w:rsidRPr="00BC7C85" w14:paraId="30F95E77" w14:textId="77777777" w:rsidTr="00F65F4B">
              <w:trPr>
                <w:trHeight w:val="340"/>
              </w:trPr>
              <w:tc>
                <w:tcPr>
                  <w:tcW w:w="1940" w:type="dxa"/>
                  <w:vMerge/>
                  <w:tcBorders>
                    <w:top w:val="nil"/>
                    <w:left w:val="nil"/>
                    <w:bottom w:val="nil"/>
                    <w:right w:val="nil"/>
                  </w:tcBorders>
                  <w:vAlign w:val="center"/>
                  <w:hideMark/>
                </w:tcPr>
                <w:p w14:paraId="743C2B46" w14:textId="77777777" w:rsidR="00F65F4B" w:rsidRPr="00BC7C85" w:rsidRDefault="00F65F4B" w:rsidP="00F65F4B">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43550DA5" w14:textId="77777777" w:rsidR="00F65F4B" w:rsidRPr="00BC7C85" w:rsidRDefault="00F65F4B" w:rsidP="00F65F4B">
                  <w:pPr>
                    <w:jc w:val="center"/>
                    <w:rPr>
                      <w:rFonts w:ascii="Times New Roman" w:hAnsi="Times New Roman" w:cs="Times New Roman"/>
                      <w:color w:val="000000"/>
                    </w:rPr>
                  </w:pPr>
                </w:p>
              </w:tc>
            </w:tr>
            <w:tr w:rsidR="00F65F4B" w:rsidRPr="00BC7C85" w14:paraId="4239EB5C" w14:textId="77777777" w:rsidTr="00F65F4B">
              <w:trPr>
                <w:trHeight w:val="340"/>
              </w:trPr>
              <w:tc>
                <w:tcPr>
                  <w:tcW w:w="1940" w:type="dxa"/>
                  <w:vMerge/>
                  <w:tcBorders>
                    <w:top w:val="nil"/>
                    <w:left w:val="nil"/>
                    <w:bottom w:val="nil"/>
                    <w:right w:val="nil"/>
                  </w:tcBorders>
                  <w:vAlign w:val="center"/>
                  <w:hideMark/>
                </w:tcPr>
                <w:p w14:paraId="69A9C7CE" w14:textId="77777777" w:rsidR="00F65F4B" w:rsidRPr="00BC7C85" w:rsidRDefault="00F65F4B" w:rsidP="00F65F4B">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1631C1A" w14:textId="77777777" w:rsidR="00F65F4B" w:rsidRPr="00BC7C85" w:rsidRDefault="00F65F4B" w:rsidP="00F65F4B">
                  <w:pPr>
                    <w:jc w:val="center"/>
                    <w:rPr>
                      <w:rFonts w:ascii="Times New Roman" w:hAnsi="Times New Roman" w:cs="Times New Roman"/>
                      <w:sz w:val="20"/>
                      <w:szCs w:val="20"/>
                    </w:rPr>
                  </w:pPr>
                </w:p>
              </w:tc>
            </w:tr>
          </w:tbl>
          <w:p w14:paraId="7B7C2F17" w14:textId="77777777" w:rsidR="00F65F4B" w:rsidRPr="00BC7C85" w:rsidRDefault="00F65F4B" w:rsidP="00F65F4B">
            <w:pPr>
              <w:tabs>
                <w:tab w:val="left" w:pos="964"/>
              </w:tabs>
              <w:jc w:val="center"/>
              <w:rPr>
                <w:rFonts w:ascii="Times New Roman" w:hAnsi="Times New Roman" w:cs="Times New Roman"/>
                <w:b/>
                <w:bCs/>
              </w:rPr>
            </w:pPr>
          </w:p>
        </w:tc>
        <w:tc>
          <w:tcPr>
            <w:tcW w:w="2622" w:type="dxa"/>
            <w:vAlign w:val="bottom"/>
          </w:tcPr>
          <w:p w14:paraId="662780D6" w14:textId="16F5A624"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Low-pitch, high-precision ACME lead screw</w:t>
            </w:r>
          </w:p>
        </w:tc>
        <w:tc>
          <w:tcPr>
            <w:tcW w:w="510" w:type="dxa"/>
            <w:vAlign w:val="bottom"/>
          </w:tcPr>
          <w:p w14:paraId="148678C6" w14:textId="68F36EB8"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w:t>
            </w:r>
          </w:p>
        </w:tc>
        <w:tc>
          <w:tcPr>
            <w:tcW w:w="1409" w:type="dxa"/>
            <w:vAlign w:val="bottom"/>
          </w:tcPr>
          <w:p w14:paraId="05D3EE0B" w14:textId="5DEB7929"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$15.00 </w:t>
            </w:r>
          </w:p>
        </w:tc>
        <w:tc>
          <w:tcPr>
            <w:tcW w:w="1409" w:type="dxa"/>
            <w:vAlign w:val="bottom"/>
          </w:tcPr>
          <w:p w14:paraId="2E5FD29F" w14:textId="2D93FE73"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$15.00 </w:t>
            </w:r>
          </w:p>
        </w:tc>
      </w:tr>
      <w:tr w:rsidR="00F65F4B" w:rsidRPr="00BC7C85" w14:paraId="40756B09" w14:textId="77777777" w:rsidTr="00E04324">
        <w:tc>
          <w:tcPr>
            <w:tcW w:w="2378" w:type="dxa"/>
            <w:vMerge/>
          </w:tcPr>
          <w:p w14:paraId="4DB0AC8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0DD6B293" w14:textId="7889DDD8"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Misc O-ring</w:t>
            </w:r>
          </w:p>
        </w:tc>
        <w:tc>
          <w:tcPr>
            <w:tcW w:w="510" w:type="dxa"/>
            <w:vAlign w:val="bottom"/>
          </w:tcPr>
          <w:p w14:paraId="008D5F7D" w14:textId="5C10AB44"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NA</w:t>
            </w:r>
          </w:p>
        </w:tc>
        <w:tc>
          <w:tcPr>
            <w:tcW w:w="1409" w:type="dxa"/>
            <w:vAlign w:val="bottom"/>
          </w:tcPr>
          <w:p w14:paraId="4A94E6B9" w14:textId="06873D0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NA</w:t>
            </w:r>
          </w:p>
        </w:tc>
        <w:tc>
          <w:tcPr>
            <w:tcW w:w="1409" w:type="dxa"/>
            <w:vAlign w:val="bottom"/>
          </w:tcPr>
          <w:p w14:paraId="4D641668" w14:textId="0D3CE98C"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r>
      <w:tr w:rsidR="00F65F4B" w:rsidRPr="00BC7C85" w14:paraId="787A1C88" w14:textId="77777777" w:rsidTr="00E04324">
        <w:tc>
          <w:tcPr>
            <w:tcW w:w="2378" w:type="dxa"/>
            <w:vMerge/>
          </w:tcPr>
          <w:p w14:paraId="19E1987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7EA1D547" w14:textId="2A581809"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Misc PVC pipe for piston</w:t>
            </w:r>
          </w:p>
        </w:tc>
        <w:tc>
          <w:tcPr>
            <w:tcW w:w="510" w:type="dxa"/>
            <w:vAlign w:val="bottom"/>
          </w:tcPr>
          <w:p w14:paraId="218007C5" w14:textId="109EE21F"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w:t>
            </w:r>
          </w:p>
        </w:tc>
        <w:tc>
          <w:tcPr>
            <w:tcW w:w="1409" w:type="dxa"/>
            <w:vAlign w:val="bottom"/>
          </w:tcPr>
          <w:p w14:paraId="47B6D786" w14:textId="3A55725D"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c>
          <w:tcPr>
            <w:tcW w:w="1409" w:type="dxa"/>
            <w:vAlign w:val="bottom"/>
          </w:tcPr>
          <w:p w14:paraId="4C770A0B" w14:textId="7B112EFA"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r>
      <w:tr w:rsidR="00F65F4B" w:rsidRPr="00BC7C85" w14:paraId="54832284" w14:textId="77777777" w:rsidTr="00E04324">
        <w:tc>
          <w:tcPr>
            <w:tcW w:w="2378" w:type="dxa"/>
            <w:vMerge/>
          </w:tcPr>
          <w:p w14:paraId="4759E37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E7928DF" w14:textId="18C59048"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4" PVC pipe</w:t>
            </w:r>
          </w:p>
        </w:tc>
        <w:tc>
          <w:tcPr>
            <w:tcW w:w="510" w:type="dxa"/>
            <w:vAlign w:val="bottom"/>
          </w:tcPr>
          <w:p w14:paraId="6921D384" w14:textId="6E3CD12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w:t>
            </w:r>
          </w:p>
        </w:tc>
        <w:tc>
          <w:tcPr>
            <w:tcW w:w="1409" w:type="dxa"/>
            <w:vAlign w:val="bottom"/>
          </w:tcPr>
          <w:p w14:paraId="51BC6D5B" w14:textId="2E30AB72"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c>
          <w:tcPr>
            <w:tcW w:w="1409" w:type="dxa"/>
            <w:vAlign w:val="bottom"/>
          </w:tcPr>
          <w:p w14:paraId="44BC264F" w14:textId="1C2E0C02"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r>
      <w:tr w:rsidR="00F65F4B" w:rsidRPr="00BC7C85" w14:paraId="5773FFDD" w14:textId="77777777" w:rsidTr="00E04324">
        <w:tc>
          <w:tcPr>
            <w:tcW w:w="2378" w:type="dxa"/>
            <w:vMerge/>
          </w:tcPr>
          <w:p w14:paraId="1975A28A"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0E9408E" w14:textId="71C25230"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4" PVC endcaps</w:t>
            </w:r>
          </w:p>
        </w:tc>
        <w:tc>
          <w:tcPr>
            <w:tcW w:w="510" w:type="dxa"/>
            <w:vAlign w:val="bottom"/>
          </w:tcPr>
          <w:p w14:paraId="1F5E58CF" w14:textId="46D7E4C9"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2</w:t>
            </w:r>
          </w:p>
        </w:tc>
        <w:tc>
          <w:tcPr>
            <w:tcW w:w="1409" w:type="dxa"/>
            <w:vAlign w:val="bottom"/>
          </w:tcPr>
          <w:p w14:paraId="0181D325" w14:textId="6370DBD8"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c>
          <w:tcPr>
            <w:tcW w:w="1409" w:type="dxa"/>
            <w:vAlign w:val="bottom"/>
          </w:tcPr>
          <w:p w14:paraId="6C8DF307" w14:textId="7BAECBBA"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r>
      <w:tr w:rsidR="00F65F4B" w:rsidRPr="00BC7C85" w14:paraId="12856BEC" w14:textId="77777777" w:rsidTr="00E04324">
        <w:tc>
          <w:tcPr>
            <w:tcW w:w="2378" w:type="dxa"/>
            <w:vMerge/>
          </w:tcPr>
          <w:p w14:paraId="12885E35"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1492DAEB" w14:textId="245FC48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metal cable glands</w:t>
            </w:r>
          </w:p>
        </w:tc>
        <w:tc>
          <w:tcPr>
            <w:tcW w:w="510" w:type="dxa"/>
            <w:vAlign w:val="bottom"/>
          </w:tcPr>
          <w:p w14:paraId="60E51DAB" w14:textId="0903340E"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5</w:t>
            </w:r>
          </w:p>
        </w:tc>
        <w:tc>
          <w:tcPr>
            <w:tcW w:w="1409" w:type="dxa"/>
            <w:vAlign w:val="bottom"/>
          </w:tcPr>
          <w:p w14:paraId="50B02115" w14:textId="5AF0BBBA"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c>
          <w:tcPr>
            <w:tcW w:w="1409" w:type="dxa"/>
            <w:vAlign w:val="bottom"/>
          </w:tcPr>
          <w:p w14:paraId="0FF1F50E" w14:textId="605EA2B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$50.00 </w:t>
            </w:r>
          </w:p>
        </w:tc>
      </w:tr>
      <w:tr w:rsidR="00F65F4B" w:rsidRPr="00BC7C85" w14:paraId="76241F6B" w14:textId="77777777" w:rsidTr="00E04324">
        <w:tc>
          <w:tcPr>
            <w:tcW w:w="2378" w:type="dxa"/>
            <w:vMerge/>
          </w:tcPr>
          <w:p w14:paraId="268F2BD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D90C931" w14:textId="58EBDCA0"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Epoxy</w:t>
            </w:r>
          </w:p>
        </w:tc>
        <w:tc>
          <w:tcPr>
            <w:tcW w:w="510" w:type="dxa"/>
            <w:vAlign w:val="bottom"/>
          </w:tcPr>
          <w:p w14:paraId="16833598" w14:textId="4F273446" w:rsidR="00F65F4B" w:rsidRPr="00BC7C85" w:rsidRDefault="00E04324"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2</w:t>
            </w:r>
          </w:p>
        </w:tc>
        <w:tc>
          <w:tcPr>
            <w:tcW w:w="1409" w:type="dxa"/>
            <w:vAlign w:val="bottom"/>
          </w:tcPr>
          <w:p w14:paraId="42ABC510" w14:textId="129B307C" w:rsidR="00F65F4B" w:rsidRPr="00BC7C85" w:rsidRDefault="00E04324"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$10.00</w:t>
            </w:r>
          </w:p>
        </w:tc>
        <w:tc>
          <w:tcPr>
            <w:tcW w:w="1409" w:type="dxa"/>
            <w:vAlign w:val="bottom"/>
          </w:tcPr>
          <w:p w14:paraId="52B3BD2B" w14:textId="3AAD1D66"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r>
      <w:tr w:rsidR="00E04324" w:rsidRPr="00BC7C85" w14:paraId="6C03A512" w14:textId="77777777" w:rsidTr="00815070">
        <w:tc>
          <w:tcPr>
            <w:tcW w:w="5510" w:type="dxa"/>
            <w:gridSpan w:val="3"/>
          </w:tcPr>
          <w:p w14:paraId="15F38C00" w14:textId="77777777" w:rsidR="00E04324" w:rsidRPr="00BC7C85" w:rsidRDefault="00E04324" w:rsidP="00F65F4B">
            <w:pPr>
              <w:tabs>
                <w:tab w:val="left" w:pos="964"/>
              </w:tabs>
              <w:rPr>
                <w:rFonts w:ascii="Times New Roman" w:hAnsi="Times New Roman" w:cs="Times New Roman"/>
                <w:color w:val="000000"/>
              </w:rPr>
            </w:pPr>
          </w:p>
        </w:tc>
        <w:tc>
          <w:tcPr>
            <w:tcW w:w="1409" w:type="dxa"/>
            <w:vAlign w:val="bottom"/>
          </w:tcPr>
          <w:p w14:paraId="3B4E92A0" w14:textId="61E516DC" w:rsidR="00E04324" w:rsidRPr="00BC7C85" w:rsidRDefault="00E04324"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Total: </w:t>
            </w:r>
          </w:p>
        </w:tc>
        <w:tc>
          <w:tcPr>
            <w:tcW w:w="1409" w:type="dxa"/>
            <w:vAlign w:val="bottom"/>
          </w:tcPr>
          <w:p w14:paraId="505BC78F" w14:textId="691A0FA5" w:rsidR="00E04324" w:rsidRPr="00BC7C85" w:rsidRDefault="00E04324" w:rsidP="00E04324">
            <w:pPr>
              <w:rPr>
                <w:rFonts w:ascii="Times New Roman" w:hAnsi="Times New Roman" w:cs="Times New Roman"/>
                <w:color w:val="000000"/>
              </w:rPr>
            </w:pPr>
            <w:r w:rsidRPr="00BC7C85">
              <w:rPr>
                <w:rFonts w:ascii="Times New Roman" w:hAnsi="Times New Roman" w:cs="Times New Roman"/>
                <w:color w:val="000000"/>
              </w:rPr>
              <w:t xml:space="preserve">$529.25 </w:t>
            </w:r>
          </w:p>
        </w:tc>
      </w:tr>
    </w:tbl>
    <w:p w14:paraId="5186E092" w14:textId="3F6B3731" w:rsidR="00F95AFC" w:rsidRPr="00BC7C85" w:rsidRDefault="00D51398" w:rsidP="00A3785D">
      <w:pPr>
        <w:tabs>
          <w:tab w:val="left" w:pos="964"/>
        </w:tabs>
        <w:rPr>
          <w:rFonts w:ascii="Times New Roman" w:hAnsi="Times New Roman" w:cs="Times New Roman"/>
          <w:b/>
          <w:bCs/>
        </w:rPr>
      </w:pPr>
      <w:r w:rsidRPr="00BC7C85">
        <w:rPr>
          <w:rFonts w:ascii="Times New Roman" w:hAnsi="Times New Roman" w:cs="Times New Roman"/>
          <w:b/>
          <w:bCs/>
        </w:rPr>
        <w:tab/>
      </w:r>
    </w:p>
    <w:p w14:paraId="0920C668" w14:textId="45019C7D" w:rsidR="00F95AFC" w:rsidRPr="00BC7C85" w:rsidRDefault="00F95AFC" w:rsidP="003751EE">
      <w:pPr>
        <w:spacing w:line="480" w:lineRule="auto"/>
        <w:rPr>
          <w:rFonts w:ascii="Times New Roman" w:hAnsi="Times New Roman" w:cs="Times New Roman"/>
          <w:b/>
          <w:bCs/>
        </w:rPr>
      </w:pPr>
      <w:r w:rsidRPr="00BC7C85">
        <w:rPr>
          <w:rFonts w:ascii="Times New Roman" w:hAnsi="Times New Roman" w:cs="Times New Roman"/>
          <w:b/>
          <w:bCs/>
        </w:rPr>
        <w:lastRenderedPageBreak/>
        <w:t>Figures</w:t>
      </w:r>
    </w:p>
    <w:p w14:paraId="7108605C" w14:textId="4D29B87B" w:rsidR="002E5445" w:rsidRDefault="00405D45" w:rsidP="003751EE">
      <w:pPr>
        <w:spacing w:line="480" w:lineRule="auto"/>
        <w:rPr>
          <w:rFonts w:ascii="Times New Roman" w:hAnsi="Times New Roman" w:cs="Times New Roman"/>
          <w:b/>
          <w:bCs/>
        </w:rPr>
      </w:pPr>
      <w:r w:rsidRPr="00BC7C85">
        <w:rPr>
          <w:rFonts w:ascii="Times New Roman" w:hAnsi="Times New Roman" w:cs="Times New Roman"/>
          <w:b/>
          <w:bCs/>
        </w:rPr>
        <w:t>Figure 1</w:t>
      </w:r>
    </w:p>
    <w:p w14:paraId="26ABF171" w14:textId="3F1866B8" w:rsidR="002E5445" w:rsidRDefault="002E5445" w:rsidP="003751EE">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26297D75" wp14:editId="744AAB13">
            <wp:extent cx="4843220" cy="6971913"/>
            <wp:effectExtent l="0" t="0" r="0" b="635"/>
            <wp:docPr id="1852589741" name="Picture 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9741" name="Picture 3" descr="A circuit board with many wi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45380" cy="6975022"/>
                    </a:xfrm>
                    <a:prstGeom prst="rect">
                      <a:avLst/>
                    </a:prstGeom>
                  </pic:spPr>
                </pic:pic>
              </a:graphicData>
            </a:graphic>
          </wp:inline>
        </w:drawing>
      </w:r>
    </w:p>
    <w:p w14:paraId="54971EB9" w14:textId="2A9DC9DA" w:rsidR="002E5445" w:rsidRDefault="002E5445">
      <w:pPr>
        <w:rPr>
          <w:rFonts w:ascii="Times New Roman" w:hAnsi="Times New Roman" w:cs="Times New Roman"/>
          <w:b/>
          <w:bCs/>
        </w:rPr>
      </w:pPr>
      <w:r>
        <w:rPr>
          <w:rFonts w:ascii="Times New Roman" w:hAnsi="Times New Roman" w:cs="Times New Roman"/>
          <w:b/>
          <w:bCs/>
        </w:rPr>
        <w:br w:type="page"/>
      </w:r>
    </w:p>
    <w:p w14:paraId="68E5A64D" w14:textId="6F5311AD" w:rsidR="00405D45" w:rsidRPr="002E5445" w:rsidRDefault="002E5445" w:rsidP="003751EE">
      <w:pPr>
        <w:spacing w:line="480" w:lineRule="auto"/>
        <w:rPr>
          <w:rFonts w:ascii="Times New Roman" w:hAnsi="Times New Roman" w:cs="Times New Roman"/>
          <w:b/>
          <w:bCs/>
        </w:rPr>
      </w:pPr>
      <w:r>
        <w:rPr>
          <w:rFonts w:ascii="Times New Roman" w:hAnsi="Times New Roman" w:cs="Times New Roman"/>
          <w:b/>
          <w:bCs/>
        </w:rPr>
        <w:lastRenderedPageBreak/>
        <w:t>Figure 2</w:t>
      </w:r>
    </w:p>
    <w:p w14:paraId="449BF46F" w14:textId="69DD5242" w:rsidR="00405D45" w:rsidRPr="00BC7C85" w:rsidRDefault="00405D45" w:rsidP="003751EE">
      <w:pPr>
        <w:spacing w:line="480" w:lineRule="auto"/>
        <w:rPr>
          <w:rFonts w:ascii="Times New Roman" w:hAnsi="Times New Roman" w:cs="Times New Roman"/>
          <w:b/>
          <w:bCs/>
        </w:rPr>
      </w:pPr>
      <w:r w:rsidRPr="00BC7C85">
        <w:rPr>
          <w:rFonts w:ascii="Times New Roman" w:hAnsi="Times New Roman" w:cs="Times New Roman"/>
          <w:b/>
          <w:bCs/>
          <w:noProof/>
        </w:rPr>
        <mc:AlternateContent>
          <mc:Choice Requires="wpg">
            <w:drawing>
              <wp:inline distT="0" distB="0" distL="0" distR="0" wp14:anchorId="47422CBF" wp14:editId="58AF7E3E">
                <wp:extent cx="5633634" cy="7377193"/>
                <wp:effectExtent l="0" t="0" r="5715" b="1905"/>
                <wp:docPr id="1669800638" name="Group 4"/>
                <wp:cNvGraphicFramePr/>
                <a:graphic xmlns:a="http://schemas.openxmlformats.org/drawingml/2006/main">
                  <a:graphicData uri="http://schemas.microsoft.com/office/word/2010/wordprocessingGroup">
                    <wpg:wgp>
                      <wpg:cNvGrpSpPr/>
                      <wpg:grpSpPr>
                        <a:xfrm>
                          <a:off x="0" y="0"/>
                          <a:ext cx="5633634" cy="7377193"/>
                          <a:chOff x="914400" y="-23247"/>
                          <a:chExt cx="5029200" cy="6834257"/>
                        </a:xfrm>
                      </wpg:grpSpPr>
                      <wps:wsp>
                        <wps:cNvPr id="470065403" name="Text Box 3"/>
                        <wps:cNvSpPr txBox="1"/>
                        <wps:spPr>
                          <a:xfrm>
                            <a:off x="914400" y="-23247"/>
                            <a:ext cx="340963" cy="255722"/>
                          </a:xfrm>
                          <a:prstGeom prst="rect">
                            <a:avLst/>
                          </a:prstGeom>
                          <a:solidFill>
                            <a:schemeClr val="lt1"/>
                          </a:solidFill>
                          <a:ln w="6350">
                            <a:noFill/>
                          </a:ln>
                        </wps:spPr>
                        <wps:txbx>
                          <w:txbxContent>
                            <w:p w14:paraId="6306ED07" w14:textId="071B2635" w:rsidR="00405D45" w:rsidRPr="00405D45" w:rsidRDefault="00405D45">
                              <w:pPr>
                                <w:rPr>
                                  <w:rFonts w:ascii="Times New Roman" w:hAnsi="Times New Roman" w:cs="Times New Roman"/>
                                </w:rPr>
                              </w:pPr>
                              <w:r w:rsidRPr="00405D45">
                                <w:rPr>
                                  <w:rFonts w:ascii="Times New Roman" w:hAnsi="Times New Roman" w:cs="Times New Roma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3886750" name="Picture 2" descr="A map of a sea&#10;&#10;Description automatically generated with medium confidence"/>
                          <pic:cNvPicPr>
                            <a:picLocks noChangeAspect="1"/>
                          </pic:cNvPicPr>
                        </pic:nvPicPr>
                        <pic:blipFill rotWithShape="1">
                          <a:blip r:embed="rId24" cstate="print">
                            <a:extLst>
                              <a:ext uri="{28A0092B-C50C-407E-A947-70E740481C1C}">
                                <a14:useLocalDpi xmlns:a14="http://schemas.microsoft.com/office/drawing/2010/main" val="0"/>
                              </a:ext>
                            </a:extLst>
                          </a:blip>
                          <a:srcRect l="16427"/>
                          <a:stretch/>
                        </pic:blipFill>
                        <pic:spPr>
                          <a:xfrm>
                            <a:off x="976392" y="232475"/>
                            <a:ext cx="4967207" cy="3153410"/>
                          </a:xfrm>
                          <a:prstGeom prst="rect">
                            <a:avLst/>
                          </a:prstGeom>
                          <a:ln>
                            <a:noFill/>
                          </a:ln>
                        </pic:spPr>
                      </pic:pic>
                      <pic:pic xmlns:pic="http://schemas.openxmlformats.org/drawingml/2006/picture">
                        <pic:nvPicPr>
                          <pic:cNvPr id="629173322" name="Picture 1" descr="A map of a sea&#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16427"/>
                          <a:stretch/>
                        </pic:blipFill>
                        <pic:spPr>
                          <a:xfrm>
                            <a:off x="976392" y="3657600"/>
                            <a:ext cx="4967208" cy="3153410"/>
                          </a:xfrm>
                          <a:prstGeom prst="rect">
                            <a:avLst/>
                          </a:prstGeom>
                          <a:ln>
                            <a:noFill/>
                          </a:ln>
                        </pic:spPr>
                      </pic:pic>
                      <wps:wsp>
                        <wps:cNvPr id="1151504451" name="Text Box 3"/>
                        <wps:cNvSpPr txBox="1"/>
                        <wps:spPr>
                          <a:xfrm>
                            <a:off x="914400" y="3377253"/>
                            <a:ext cx="340963" cy="255722"/>
                          </a:xfrm>
                          <a:prstGeom prst="rect">
                            <a:avLst/>
                          </a:prstGeom>
                          <a:solidFill>
                            <a:schemeClr val="lt1"/>
                          </a:solidFill>
                          <a:ln w="6350">
                            <a:noFill/>
                          </a:ln>
                        </wps:spPr>
                        <wps:txbx>
                          <w:txbxContent>
                            <w:p w14:paraId="679D8A6F" w14:textId="52BC5E96" w:rsidR="00405D45" w:rsidRPr="00405D45" w:rsidRDefault="00405D45" w:rsidP="00405D45">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422CBF" id="Group 4" o:spid="_x0000_s1026" style="width:443.6pt;height:580.9pt;mso-position-horizontal-relative:char;mso-position-vertical-relative:line" coordorigin="9144,-232" coordsize="50292,6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">
                <v:shapetype id="_x0000_t202" coordsize="21600,21600" o:spt="202" path="m,l,21600r21600,l21600,xe">
                  <v:stroke joinstyle="miter"/>
                  <v:path gradientshapeok="t" o:connecttype="rect"/>
                </v:shapetype>
                <v:shape id="Text Box 3" o:spid="_x0000_s1027" type="#_x0000_t202" style="position:absolute;left:9144;top:-232;width:3409;height:2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" fillcolor="white [3201]" stroked="f" strokeweight=".5pt">
                  <v:textbox>
                    <w:txbxContent>
                      <w:p w14:paraId="6306ED07" w14:textId="071B2635" w:rsidR="00405D45" w:rsidRPr="00405D45" w:rsidRDefault="00405D45">
                        <w:pPr>
                          <w:rPr>
                            <w:rFonts w:ascii="Times New Roman" w:hAnsi="Times New Roman" w:cs="Times New Roman"/>
                          </w:rPr>
                        </w:pPr>
                        <w:r w:rsidRPr="00405D45">
                          <w:rPr>
                            <w:rFonts w:ascii="Times New Roman" w:hAnsi="Times New Roman" w:cs="Times New Roman"/>
                          </w:rP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map of a sea&#10;&#10;Description automatically generated with medium confidence" style="position:absolute;left:9763;top:2324;width:49672;height:3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">
                  <v:imagedata r:id="rId26" o:title="A map of a sea&#10;&#10;Description automatically generated with medium confidence" cropleft="10766f"/>
                </v:shape>
                <v:shape id="Picture 1" o:spid="_x0000_s1029" type="#_x0000_t75" alt="A map of a sea&#10;&#10;Description automatically generated" style="position:absolute;left:9763;top:36576;width:49673;height:3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">
                  <v:imagedata r:id="rId27" o:title="A map of a sea&#10;&#10;Description automatically generated" cropleft="10766f"/>
                </v:shape>
                <v:shape id="Text Box 3" o:spid="_x0000_s1030" type="#_x0000_t202" style="position:absolute;left:9144;top:33772;width:3409;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" fillcolor="white [3201]" stroked="f" strokeweight=".5pt">
                  <v:textbox>
                    <w:txbxContent>
                      <w:p w14:paraId="679D8A6F" w14:textId="52BC5E96" w:rsidR="00405D45" w:rsidRPr="00405D45" w:rsidRDefault="00405D45" w:rsidP="00405D45">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v:textbox>
                </v:shape>
                <w10:anchorlock/>
              </v:group>
            </w:pict>
          </mc:Fallback>
        </mc:AlternateContent>
      </w:r>
    </w:p>
    <w:p w14:paraId="2272F69F" w14:textId="57CA76EC" w:rsidR="00F15AD5" w:rsidRPr="00BC7C85" w:rsidRDefault="00F15AD5" w:rsidP="003751EE">
      <w:pPr>
        <w:spacing w:line="480" w:lineRule="auto"/>
        <w:rPr>
          <w:rFonts w:ascii="Times New Roman" w:hAnsi="Times New Roman" w:cs="Times New Roman"/>
          <w:b/>
          <w:bCs/>
        </w:rPr>
      </w:pPr>
    </w:p>
    <w:sectPr w:rsidR="00F15AD5" w:rsidRPr="00BC7C85" w:rsidSect="00217B1C">
      <w:headerReference w:type="default" r:id="rId28"/>
      <w:footerReference w:type="even" r:id="rId29"/>
      <w:footerReference w:type="default" r:id="rId3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sha Seroy" w:date="2023-11-02T14:03:00Z" w:initials="SS">
    <w:p w14:paraId="0F24147A" w14:textId="77777777" w:rsidR="00782247" w:rsidRDefault="00782247">
      <w:pPr>
        <w:pStyle w:val="CommentText"/>
      </w:pPr>
      <w:r>
        <w:rPr>
          <w:rStyle w:val="CommentReference"/>
        </w:rPr>
        <w:annotationRef/>
      </w:r>
      <w:r>
        <w:t>I think the main improvements that need to be made here are sequence and framework with which things are presented to make sure the hypothesis is clear and the reasoning for the float development is scientific.</w:t>
      </w:r>
    </w:p>
    <w:p w14:paraId="76323694" w14:textId="77777777" w:rsidR="00782247" w:rsidRDefault="00782247">
      <w:pPr>
        <w:pStyle w:val="CommentText"/>
      </w:pPr>
    </w:p>
    <w:p w14:paraId="7F64B6AF" w14:textId="77777777" w:rsidR="00782247" w:rsidRDefault="00782247">
      <w:pPr>
        <w:pStyle w:val="CommentText"/>
      </w:pPr>
      <w:r>
        <w:t xml:space="preserve">I suggest: </w:t>
      </w:r>
    </w:p>
    <w:p w14:paraId="55C15F91" w14:textId="77777777" w:rsidR="00782247" w:rsidRDefault="00782247">
      <w:pPr>
        <w:pStyle w:val="CommentText"/>
      </w:pPr>
      <w:r>
        <w:t xml:space="preserve">1. Salinity can be difficult to measure because x,y,z therefore you are developing an instrument to circumvent some of the difficulties in recording long term salinity measurements. This is the problem you are trying to solve, provide more background on this - what are ways salinity is measured and why is it challenging </w:t>
      </w:r>
    </w:p>
    <w:p w14:paraId="767C3196" w14:textId="77777777" w:rsidR="00782247" w:rsidRDefault="00782247">
      <w:pPr>
        <w:pStyle w:val="CommentText"/>
      </w:pPr>
      <w:r>
        <w:t xml:space="preserve">2. This study aims to develop a DIY profiling float capable of salinity estimation to address this need. To validate sensor measurements, we plan to compare with a industry-grade AUV in the same location. You will test how well and to what accuracy and precision can you estimate salinity in this way as compared to a standard. </w:t>
      </w:r>
    </w:p>
    <w:p w14:paraId="1587479F" w14:textId="77777777" w:rsidR="00782247" w:rsidRDefault="00782247">
      <w:pPr>
        <w:pStyle w:val="CommentText"/>
      </w:pPr>
      <w:r>
        <w:t>3. Colvos Passage in PS presents a good opportunity for this since it is well mixed (do background lit review here). Therefore the saptial variability in S measurements is low, increasing the confidence we can have that gliders and DIY will be measuring similar water masses.</w:t>
      </w:r>
    </w:p>
    <w:p w14:paraId="01D3699F" w14:textId="77777777" w:rsidR="00782247" w:rsidRDefault="00782247">
      <w:pPr>
        <w:pStyle w:val="CommentText"/>
      </w:pPr>
      <w:r>
        <w:t>4. Describe the depolyment plan for the glider and the float. Describe the plan for data analysis and how you will calculate salinity from your float information.</w:t>
      </w:r>
    </w:p>
    <w:p w14:paraId="2687977C" w14:textId="77777777" w:rsidR="00782247" w:rsidRDefault="00782247">
      <w:pPr>
        <w:pStyle w:val="CommentText"/>
      </w:pPr>
    </w:p>
    <w:p w14:paraId="755F3B49" w14:textId="77777777" w:rsidR="00782247" w:rsidRDefault="00782247" w:rsidP="00905E79">
      <w:pPr>
        <w:pStyle w:val="CommentText"/>
      </w:pPr>
      <w:r>
        <w:t>The focus here can be less on cost and more on how the instrument you will be used. The cost and DIY need can be more of a discussion point where you can  discuss future use cases should this work. There is a need for increasing spatial resolution of measurements with cheaper tech particularly in highly dynamics coastal regions like PS. Your instrument, with proper groud truthing presents the method for addressing this need.</w:t>
      </w:r>
    </w:p>
  </w:comment>
  <w:comment w:id="1" w:author="Sasha Seroy" w:date="2023-11-02T14:21:00Z" w:initials="SS">
    <w:p w14:paraId="0AA4476F" w14:textId="77777777" w:rsidR="00F118FC" w:rsidRDefault="007430BF" w:rsidP="008811F1">
      <w:pPr>
        <w:pStyle w:val="CommentText"/>
      </w:pPr>
      <w:r>
        <w:rPr>
          <w:rStyle w:val="CommentReference"/>
        </w:rPr>
        <w:annotationRef/>
      </w:r>
      <w:r w:rsidR="00F118FC">
        <w:t>The intro should focus on sections 1, 2 and 3 from above and include a lit review on salinity measurement challenges and the Colvos Passage stuff (I think you have this when you cite your colvos passage stuff)</w:t>
      </w:r>
    </w:p>
  </w:comment>
  <w:comment w:id="2" w:author="Sasha Seroy" w:date="2023-11-02T14:43:00Z" w:initials="SS">
    <w:p w14:paraId="7EA78D96" w14:textId="77777777" w:rsidR="00D146ED" w:rsidRDefault="00D146ED" w:rsidP="0086342C">
      <w:pPr>
        <w:pStyle w:val="CommentText"/>
      </w:pPr>
      <w:r>
        <w:rPr>
          <w:rStyle w:val="CommentReference"/>
        </w:rPr>
        <w:annotationRef/>
      </w:r>
      <w:r>
        <w:t>Save all this stuff for the actual manuscript. I don’t think it needs to be featured heavily in the proposal. If you want to include it you could end you intro with the future possibilities should this work (see top comment above)</w:t>
      </w:r>
    </w:p>
  </w:comment>
  <w:comment w:id="3" w:author="Sasha Seroy" w:date="2023-11-02T14:23:00Z" w:initials="SS">
    <w:p w14:paraId="49E6B4F5" w14:textId="223196A7" w:rsidR="00CC68D7" w:rsidRDefault="00CC68D7" w:rsidP="000726AA">
      <w:pPr>
        <w:pStyle w:val="CommentText"/>
      </w:pPr>
      <w:r>
        <w:rPr>
          <w:rStyle w:val="CommentReference"/>
        </w:rPr>
        <w:annotationRef/>
      </w:r>
      <w:r>
        <w:t>This should have two sections, one that describes the build (more detailed section 2) and one that describes the deployment/data analysis (Part 4)</w:t>
      </w:r>
    </w:p>
  </w:comment>
  <w:comment w:id="43" w:author="Sasha Seroy" w:date="2023-11-02T14:33:00Z" w:initials="SS">
    <w:p w14:paraId="63E7BE62" w14:textId="77777777" w:rsidR="00CC68D7" w:rsidRDefault="00CC68D7" w:rsidP="0033045D">
      <w:pPr>
        <w:pStyle w:val="CommentText"/>
      </w:pPr>
      <w:r>
        <w:rPr>
          <w:rStyle w:val="CommentReference"/>
        </w:rPr>
        <w:annotationRef/>
      </w:r>
      <w:r>
        <w:t xml:space="preserve">Include how this calculation will be made. Be clear about what the known values are from your instrument and what the calculated values will be. </w:t>
      </w:r>
    </w:p>
  </w:comment>
  <w:comment w:id="44" w:author="Sasha Seroy" w:date="2023-11-02T14:37:00Z" w:initials="SS">
    <w:p w14:paraId="3A7F23B0" w14:textId="77777777" w:rsidR="00F118FC" w:rsidRDefault="00F118FC" w:rsidP="00F5575F">
      <w:pPr>
        <w:pStyle w:val="CommentText"/>
      </w:pPr>
      <w:r>
        <w:rPr>
          <w:rStyle w:val="CommentReference"/>
        </w:rPr>
        <w:annotationRef/>
      </w:r>
      <w:r>
        <w:t xml:space="preserve">I think the analysis is a comparison of salinity profiles generated from SG and openFloat salinity estimation to determine how well you can calculate salinity using the SG as the standard. </w:t>
      </w:r>
    </w:p>
  </w:comment>
  <w:comment w:id="45" w:author="Sasha Seroy" w:date="2023-11-02T14:40:00Z" w:initials="SS">
    <w:p w14:paraId="7672052B" w14:textId="77777777" w:rsidR="00F118FC" w:rsidRDefault="00F118FC" w:rsidP="0073258F">
      <w:pPr>
        <w:pStyle w:val="CommentText"/>
      </w:pPr>
      <w:r>
        <w:rPr>
          <w:rStyle w:val="CommentReference"/>
        </w:rPr>
        <w:annotationRef/>
      </w:r>
      <w:r>
        <w:t>You can make this mirror the proposed research section with just more detail about the implementation</w:t>
      </w:r>
    </w:p>
  </w:comment>
  <w:comment w:id="46" w:author="Sasha Seroy" w:date="2023-11-02T14:38:00Z" w:initials="SS">
    <w:p w14:paraId="77C58625" w14:textId="6A78B3E0" w:rsidR="00F118FC" w:rsidRDefault="00F118FC" w:rsidP="0087711D">
      <w:pPr>
        <w:pStyle w:val="CommentText"/>
      </w:pPr>
      <w:r>
        <w:rPr>
          <w:rStyle w:val="CommentReference"/>
        </w:rPr>
        <w:annotationRef/>
      </w:r>
      <w:r>
        <w:t>Maybe add float development, float testing (like I added in the proposed research section), field research, data analysis, manuscript writing.</w:t>
      </w:r>
    </w:p>
  </w:comment>
  <w:comment w:id="49" w:author="Sasha Seroy" w:date="2023-11-02T14:38:00Z" w:initials="SS">
    <w:p w14:paraId="5349D305" w14:textId="77777777" w:rsidR="00F118FC" w:rsidRDefault="00F118FC" w:rsidP="00811AEB">
      <w:pPr>
        <w:pStyle w:val="CommentText"/>
      </w:pPr>
      <w:r>
        <w:rPr>
          <w:rStyle w:val="CommentReference"/>
        </w:rPr>
        <w:annotationRef/>
      </w:r>
      <w:r>
        <w:t>Seaglider is caps here and throughout</w:t>
      </w:r>
    </w:p>
  </w:comment>
  <w:comment w:id="52" w:author="Sasha Seroy" w:date="2023-11-02T14:40:00Z" w:initials="SS">
    <w:p w14:paraId="430010DB" w14:textId="77777777" w:rsidR="00F118FC" w:rsidRDefault="00F118FC" w:rsidP="006C7A41">
      <w:pPr>
        <w:pStyle w:val="CommentText"/>
      </w:pPr>
      <w:r>
        <w:rPr>
          <w:rStyle w:val="CommentReference"/>
        </w:rPr>
        <w:annotationRef/>
      </w:r>
      <w:r>
        <w:t>Good, keep this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5F3B49" w15:done="0"/>
  <w15:commentEx w15:paraId="0AA4476F" w15:done="0"/>
  <w15:commentEx w15:paraId="7EA78D96" w15:done="0"/>
  <w15:commentEx w15:paraId="49E6B4F5" w15:done="0"/>
  <w15:commentEx w15:paraId="63E7BE62" w15:done="0"/>
  <w15:commentEx w15:paraId="3A7F23B0" w15:done="0"/>
  <w15:commentEx w15:paraId="7672052B" w15:done="0"/>
  <w15:commentEx w15:paraId="77C58625" w15:done="0"/>
  <w15:commentEx w15:paraId="5349D305" w15:done="0"/>
  <w15:commentEx w15:paraId="430010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5C043EF" w16cex:dateUtc="2023-11-02T21:03:00Z"/>
  <w16cex:commentExtensible w16cex:durableId="6502A1C0" w16cex:dateUtc="2023-11-02T21:21:00Z"/>
  <w16cex:commentExtensible w16cex:durableId="1EE2A60A" w16cex:dateUtc="2023-11-02T21:43:00Z"/>
  <w16cex:commentExtensible w16cex:durableId="33F34BA8" w16cex:dateUtc="2023-11-02T21:23:00Z"/>
  <w16cex:commentExtensible w16cex:durableId="2CD60462" w16cex:dateUtc="2023-11-02T21:33:00Z"/>
  <w16cex:commentExtensible w16cex:durableId="64319DE7" w16cex:dateUtc="2023-11-02T21:37:00Z"/>
  <w16cex:commentExtensible w16cex:durableId="01548788" w16cex:dateUtc="2023-11-02T21:40:00Z"/>
  <w16cex:commentExtensible w16cex:durableId="26E14F0E" w16cex:dateUtc="2023-11-02T21:38:00Z"/>
  <w16cex:commentExtensible w16cex:durableId="15B5AE5E" w16cex:dateUtc="2023-11-02T21:38:00Z"/>
  <w16cex:commentExtensible w16cex:durableId="46CE34CA" w16cex:dateUtc="2023-11-02T2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5F3B49" w16cid:durableId="05C043EF"/>
  <w16cid:commentId w16cid:paraId="0AA4476F" w16cid:durableId="6502A1C0"/>
  <w16cid:commentId w16cid:paraId="7EA78D96" w16cid:durableId="1EE2A60A"/>
  <w16cid:commentId w16cid:paraId="49E6B4F5" w16cid:durableId="33F34BA8"/>
  <w16cid:commentId w16cid:paraId="63E7BE62" w16cid:durableId="2CD60462"/>
  <w16cid:commentId w16cid:paraId="3A7F23B0" w16cid:durableId="64319DE7"/>
  <w16cid:commentId w16cid:paraId="7672052B" w16cid:durableId="01548788"/>
  <w16cid:commentId w16cid:paraId="77C58625" w16cid:durableId="26E14F0E"/>
  <w16cid:commentId w16cid:paraId="5349D305" w16cid:durableId="15B5AE5E"/>
  <w16cid:commentId w16cid:paraId="430010DB" w16cid:durableId="46CE34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C1673" w14:textId="77777777" w:rsidR="009E3414" w:rsidRDefault="009E3414" w:rsidP="003751EE">
      <w:r>
        <w:separator/>
      </w:r>
    </w:p>
  </w:endnote>
  <w:endnote w:type="continuationSeparator" w:id="0">
    <w:p w14:paraId="7978CCAA" w14:textId="77777777" w:rsidR="009E3414" w:rsidRDefault="009E3414" w:rsidP="00375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4656846"/>
      <w:docPartObj>
        <w:docPartGallery w:val="Page Numbers (Bottom of Page)"/>
        <w:docPartUnique/>
      </w:docPartObj>
    </w:sdtPr>
    <w:sdtContent>
      <w:p w14:paraId="7566DFF7" w14:textId="6B6F2266"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8617" w14:textId="77777777" w:rsidR="003751EE" w:rsidRDefault="003751EE" w:rsidP="003751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9695460"/>
      <w:docPartObj>
        <w:docPartGallery w:val="Page Numbers (Bottom of Page)"/>
        <w:docPartUnique/>
      </w:docPartObj>
    </w:sdtPr>
    <w:sdtContent>
      <w:p w14:paraId="5BC3A7CB" w14:textId="6B107911"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D42606" w14:textId="77777777" w:rsidR="003751EE" w:rsidRDefault="003751EE" w:rsidP="003751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95CD1" w14:textId="77777777" w:rsidR="009E3414" w:rsidRDefault="009E3414" w:rsidP="003751EE">
      <w:r>
        <w:separator/>
      </w:r>
    </w:p>
  </w:footnote>
  <w:footnote w:type="continuationSeparator" w:id="0">
    <w:p w14:paraId="02305DBA" w14:textId="77777777" w:rsidR="009E3414" w:rsidRDefault="009E3414" w:rsidP="003751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2E316" w14:textId="55C2F584" w:rsidR="00FF43E8" w:rsidRPr="00FF43E8" w:rsidRDefault="00FF43E8" w:rsidP="00FF43E8">
    <w:pPr>
      <w:pStyle w:val="Header"/>
      <w:jc w:val="center"/>
      <w:rPr>
        <w:rFonts w:ascii="Times New Roman" w:hAnsi="Times New Roman" w:cs="Times New Roman"/>
      </w:rPr>
    </w:pPr>
    <w:proofErr w:type="spellStart"/>
    <w:r>
      <w:rPr>
        <w:rFonts w:ascii="Times New Roman" w:hAnsi="Times New Roman" w:cs="Times New Roman"/>
      </w:rPr>
      <w:t>openFloat</w:t>
    </w:r>
    <w:proofErr w:type="spellEnd"/>
    <w:r>
      <w:rPr>
        <w:rFonts w:ascii="Times New Roman" w:hAnsi="Times New Roman" w:cs="Times New Roman"/>
      </w:rPr>
      <w:t xml:space="preserve"> 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5B3104"/>
    <w:multiLevelType w:val="hybridMultilevel"/>
    <w:tmpl w:val="BFEE8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99974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sha Seroy">
    <w15:presenceInfo w15:providerId="AD" w15:userId="S::sseroy@uw.edu::f8fe1129-c3f9-4032-9cdc-39666d8df3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43E"/>
    <w:rsid w:val="000171AE"/>
    <w:rsid w:val="00043C40"/>
    <w:rsid w:val="000625DC"/>
    <w:rsid w:val="00091E83"/>
    <w:rsid w:val="000C43D1"/>
    <w:rsid w:val="000C4991"/>
    <w:rsid w:val="001015D5"/>
    <w:rsid w:val="001060FA"/>
    <w:rsid w:val="00166AB0"/>
    <w:rsid w:val="001A1B06"/>
    <w:rsid w:val="001C4CDF"/>
    <w:rsid w:val="001F79C2"/>
    <w:rsid w:val="00217B1C"/>
    <w:rsid w:val="002B3268"/>
    <w:rsid w:val="002E1E3E"/>
    <w:rsid w:val="002E289E"/>
    <w:rsid w:val="002E5445"/>
    <w:rsid w:val="00337FBD"/>
    <w:rsid w:val="0034551B"/>
    <w:rsid w:val="003751EE"/>
    <w:rsid w:val="003E7EB1"/>
    <w:rsid w:val="00405D45"/>
    <w:rsid w:val="0046656C"/>
    <w:rsid w:val="00485B1B"/>
    <w:rsid w:val="0049252A"/>
    <w:rsid w:val="00570400"/>
    <w:rsid w:val="0057050E"/>
    <w:rsid w:val="005B3F39"/>
    <w:rsid w:val="005C0603"/>
    <w:rsid w:val="005C4E71"/>
    <w:rsid w:val="00644C7A"/>
    <w:rsid w:val="0065433F"/>
    <w:rsid w:val="007430BF"/>
    <w:rsid w:val="007509E1"/>
    <w:rsid w:val="00782247"/>
    <w:rsid w:val="008A55BD"/>
    <w:rsid w:val="00901B56"/>
    <w:rsid w:val="00930AAE"/>
    <w:rsid w:val="00934824"/>
    <w:rsid w:val="00952862"/>
    <w:rsid w:val="009712EC"/>
    <w:rsid w:val="00974E63"/>
    <w:rsid w:val="00983735"/>
    <w:rsid w:val="009E3414"/>
    <w:rsid w:val="00A3785D"/>
    <w:rsid w:val="00A41E7E"/>
    <w:rsid w:val="00A745F9"/>
    <w:rsid w:val="00AA1154"/>
    <w:rsid w:val="00AA4CEC"/>
    <w:rsid w:val="00AB79B3"/>
    <w:rsid w:val="00B02921"/>
    <w:rsid w:val="00B90B85"/>
    <w:rsid w:val="00BC7C85"/>
    <w:rsid w:val="00C00AFD"/>
    <w:rsid w:val="00C74657"/>
    <w:rsid w:val="00CC68D7"/>
    <w:rsid w:val="00D146ED"/>
    <w:rsid w:val="00D51398"/>
    <w:rsid w:val="00DC50D1"/>
    <w:rsid w:val="00DC54F2"/>
    <w:rsid w:val="00DF361E"/>
    <w:rsid w:val="00E04324"/>
    <w:rsid w:val="00E15539"/>
    <w:rsid w:val="00E47492"/>
    <w:rsid w:val="00E65567"/>
    <w:rsid w:val="00F067B6"/>
    <w:rsid w:val="00F118FC"/>
    <w:rsid w:val="00F15AD5"/>
    <w:rsid w:val="00F1643E"/>
    <w:rsid w:val="00F47625"/>
    <w:rsid w:val="00F65F4B"/>
    <w:rsid w:val="00F66638"/>
    <w:rsid w:val="00F95AFC"/>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A58C2"/>
  <w15:chartTrackingRefBased/>
  <w15:docId w15:val="{317B1B39-6B37-C54F-B3B3-BEB56A77E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17B1C"/>
  </w:style>
  <w:style w:type="character" w:styleId="Hyperlink">
    <w:name w:val="Hyperlink"/>
    <w:basedOn w:val="DefaultParagraphFont"/>
    <w:uiPriority w:val="99"/>
    <w:unhideWhenUsed/>
    <w:rsid w:val="003751EE"/>
    <w:rPr>
      <w:color w:val="0563C1" w:themeColor="hyperlink"/>
      <w:u w:val="single"/>
    </w:rPr>
  </w:style>
  <w:style w:type="character" w:styleId="UnresolvedMention">
    <w:name w:val="Unresolved Mention"/>
    <w:basedOn w:val="DefaultParagraphFont"/>
    <w:uiPriority w:val="99"/>
    <w:semiHidden/>
    <w:unhideWhenUsed/>
    <w:rsid w:val="003751EE"/>
    <w:rPr>
      <w:color w:val="605E5C"/>
      <w:shd w:val="clear" w:color="auto" w:fill="E1DFDD"/>
    </w:rPr>
  </w:style>
  <w:style w:type="paragraph" w:styleId="Footer">
    <w:name w:val="footer"/>
    <w:basedOn w:val="Normal"/>
    <w:link w:val="FooterChar"/>
    <w:uiPriority w:val="99"/>
    <w:unhideWhenUsed/>
    <w:rsid w:val="003751EE"/>
    <w:pPr>
      <w:tabs>
        <w:tab w:val="center" w:pos="4680"/>
        <w:tab w:val="right" w:pos="9360"/>
      </w:tabs>
    </w:pPr>
  </w:style>
  <w:style w:type="character" w:customStyle="1" w:styleId="FooterChar">
    <w:name w:val="Footer Char"/>
    <w:basedOn w:val="DefaultParagraphFont"/>
    <w:link w:val="Footer"/>
    <w:uiPriority w:val="99"/>
    <w:rsid w:val="003751EE"/>
  </w:style>
  <w:style w:type="character" w:styleId="PageNumber">
    <w:name w:val="page number"/>
    <w:basedOn w:val="DefaultParagraphFont"/>
    <w:uiPriority w:val="99"/>
    <w:semiHidden/>
    <w:unhideWhenUsed/>
    <w:rsid w:val="003751EE"/>
  </w:style>
  <w:style w:type="table" w:styleId="TableGrid">
    <w:name w:val="Table Grid"/>
    <w:basedOn w:val="TableNormal"/>
    <w:uiPriority w:val="39"/>
    <w:rsid w:val="00F95A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7625"/>
    <w:rPr>
      <w:color w:val="954F72" w:themeColor="followedHyperlink"/>
      <w:u w:val="single"/>
    </w:rPr>
  </w:style>
  <w:style w:type="paragraph" w:styleId="Header">
    <w:name w:val="header"/>
    <w:basedOn w:val="Normal"/>
    <w:link w:val="HeaderChar"/>
    <w:uiPriority w:val="99"/>
    <w:unhideWhenUsed/>
    <w:rsid w:val="00FF43E8"/>
    <w:pPr>
      <w:tabs>
        <w:tab w:val="center" w:pos="4680"/>
        <w:tab w:val="right" w:pos="9360"/>
      </w:tabs>
    </w:pPr>
  </w:style>
  <w:style w:type="character" w:customStyle="1" w:styleId="HeaderChar">
    <w:name w:val="Header Char"/>
    <w:basedOn w:val="DefaultParagraphFont"/>
    <w:link w:val="Header"/>
    <w:uiPriority w:val="99"/>
    <w:rsid w:val="00FF43E8"/>
  </w:style>
  <w:style w:type="character" w:styleId="CommentReference">
    <w:name w:val="annotation reference"/>
    <w:basedOn w:val="DefaultParagraphFont"/>
    <w:uiPriority w:val="99"/>
    <w:semiHidden/>
    <w:unhideWhenUsed/>
    <w:rsid w:val="00782247"/>
    <w:rPr>
      <w:sz w:val="16"/>
      <w:szCs w:val="16"/>
    </w:rPr>
  </w:style>
  <w:style w:type="paragraph" w:styleId="CommentText">
    <w:name w:val="annotation text"/>
    <w:basedOn w:val="Normal"/>
    <w:link w:val="CommentTextChar"/>
    <w:uiPriority w:val="99"/>
    <w:unhideWhenUsed/>
    <w:rsid w:val="00782247"/>
    <w:rPr>
      <w:sz w:val="20"/>
      <w:szCs w:val="20"/>
    </w:rPr>
  </w:style>
  <w:style w:type="character" w:customStyle="1" w:styleId="CommentTextChar">
    <w:name w:val="Comment Text Char"/>
    <w:basedOn w:val="DefaultParagraphFont"/>
    <w:link w:val="CommentText"/>
    <w:uiPriority w:val="99"/>
    <w:rsid w:val="00782247"/>
    <w:rPr>
      <w:sz w:val="20"/>
      <w:szCs w:val="20"/>
    </w:rPr>
  </w:style>
  <w:style w:type="paragraph" w:styleId="CommentSubject">
    <w:name w:val="annotation subject"/>
    <w:basedOn w:val="CommentText"/>
    <w:next w:val="CommentText"/>
    <w:link w:val="CommentSubjectChar"/>
    <w:uiPriority w:val="99"/>
    <w:semiHidden/>
    <w:unhideWhenUsed/>
    <w:rsid w:val="00782247"/>
    <w:rPr>
      <w:b/>
      <w:bCs/>
    </w:rPr>
  </w:style>
  <w:style w:type="character" w:customStyle="1" w:styleId="CommentSubjectChar">
    <w:name w:val="Comment Subject Char"/>
    <w:basedOn w:val="CommentTextChar"/>
    <w:link w:val="CommentSubject"/>
    <w:uiPriority w:val="99"/>
    <w:semiHidden/>
    <w:rsid w:val="00782247"/>
    <w:rPr>
      <w:b/>
      <w:bCs/>
      <w:sz w:val="20"/>
      <w:szCs w:val="20"/>
    </w:rPr>
  </w:style>
  <w:style w:type="paragraph" w:styleId="Revision">
    <w:name w:val="Revision"/>
    <w:hidden/>
    <w:uiPriority w:val="99"/>
    <w:semiHidden/>
    <w:rsid w:val="00CC68D7"/>
  </w:style>
  <w:style w:type="paragraph" w:styleId="ListParagraph">
    <w:name w:val="List Paragraph"/>
    <w:basedOn w:val="Normal"/>
    <w:uiPriority w:val="34"/>
    <w:qFormat/>
    <w:rsid w:val="00CC68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591155">
      <w:bodyDiv w:val="1"/>
      <w:marLeft w:val="0"/>
      <w:marRight w:val="0"/>
      <w:marTop w:val="0"/>
      <w:marBottom w:val="0"/>
      <w:divBdr>
        <w:top w:val="none" w:sz="0" w:space="0" w:color="auto"/>
        <w:left w:val="none" w:sz="0" w:space="0" w:color="auto"/>
        <w:bottom w:val="none" w:sz="0" w:space="0" w:color="auto"/>
        <w:right w:val="none" w:sz="0" w:space="0" w:color="auto"/>
      </w:divBdr>
    </w:div>
    <w:div w:id="459105481">
      <w:bodyDiv w:val="1"/>
      <w:marLeft w:val="0"/>
      <w:marRight w:val="0"/>
      <w:marTop w:val="0"/>
      <w:marBottom w:val="0"/>
      <w:divBdr>
        <w:top w:val="none" w:sz="0" w:space="0" w:color="auto"/>
        <w:left w:val="none" w:sz="0" w:space="0" w:color="auto"/>
        <w:bottom w:val="none" w:sz="0" w:space="0" w:color="auto"/>
        <w:right w:val="none" w:sz="0" w:space="0" w:color="auto"/>
      </w:divBdr>
    </w:div>
    <w:div w:id="615020558">
      <w:bodyDiv w:val="1"/>
      <w:marLeft w:val="0"/>
      <w:marRight w:val="0"/>
      <w:marTop w:val="0"/>
      <w:marBottom w:val="0"/>
      <w:divBdr>
        <w:top w:val="none" w:sz="0" w:space="0" w:color="auto"/>
        <w:left w:val="none" w:sz="0" w:space="0" w:color="auto"/>
        <w:bottom w:val="none" w:sz="0" w:space="0" w:color="auto"/>
        <w:right w:val="none" w:sz="0" w:space="0" w:color="auto"/>
      </w:divBdr>
    </w:div>
    <w:div w:id="1202089320">
      <w:bodyDiv w:val="1"/>
      <w:marLeft w:val="0"/>
      <w:marRight w:val="0"/>
      <w:marTop w:val="0"/>
      <w:marBottom w:val="0"/>
      <w:divBdr>
        <w:top w:val="none" w:sz="0" w:space="0" w:color="auto"/>
        <w:left w:val="none" w:sz="0" w:space="0" w:color="auto"/>
        <w:bottom w:val="none" w:sz="0" w:space="0" w:color="auto"/>
        <w:right w:val="none" w:sz="0" w:space="0" w:color="auto"/>
      </w:divBdr>
    </w:div>
    <w:div w:id="1509052213">
      <w:bodyDiv w:val="1"/>
      <w:marLeft w:val="0"/>
      <w:marRight w:val="0"/>
      <w:marTop w:val="0"/>
      <w:marBottom w:val="0"/>
      <w:divBdr>
        <w:top w:val="none" w:sz="0" w:space="0" w:color="auto"/>
        <w:left w:val="none" w:sz="0" w:space="0" w:color="auto"/>
        <w:bottom w:val="none" w:sz="0" w:space="0" w:color="auto"/>
        <w:right w:val="none" w:sz="0" w:space="0" w:color="auto"/>
      </w:divBdr>
    </w:div>
    <w:div w:id="1513183474">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410448">
      <w:bodyDiv w:val="1"/>
      <w:marLeft w:val="0"/>
      <w:marRight w:val="0"/>
      <w:marTop w:val="0"/>
      <w:marBottom w:val="0"/>
      <w:divBdr>
        <w:top w:val="none" w:sz="0" w:space="0" w:color="auto"/>
        <w:left w:val="none" w:sz="0" w:space="0" w:color="auto"/>
        <w:bottom w:val="none" w:sz="0" w:space="0" w:color="auto"/>
        <w:right w:val="none" w:sz="0" w:space="0" w:color="auto"/>
      </w:divBdr>
    </w:div>
    <w:div w:id="1666860532">
      <w:bodyDiv w:val="1"/>
      <w:marLeft w:val="0"/>
      <w:marRight w:val="0"/>
      <w:marTop w:val="0"/>
      <w:marBottom w:val="0"/>
      <w:divBdr>
        <w:top w:val="none" w:sz="0" w:space="0" w:color="auto"/>
        <w:left w:val="none" w:sz="0" w:space="0" w:color="auto"/>
        <w:bottom w:val="none" w:sz="0" w:space="0" w:color="auto"/>
        <w:right w:val="none" w:sz="0" w:space="0" w:color="auto"/>
      </w:divBdr>
    </w:div>
    <w:div w:id="175839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flaim1123/openFloat/blob/main/proposal/budget/openFloatBudget.pdf" TargetMode="External"/><Relationship Id="rId18" Type="http://schemas.openxmlformats.org/officeDocument/2006/relationships/hyperlink" Target="https://doi.org/10.1029/2004EO190002" TargetMode="External"/><Relationship Id="rId26"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hyperlink" Target="https://docs.rs-online.com/b7af/0900766b806a28f4.pdf" TargetMode="External"/><Relationship Id="rId7" Type="http://schemas.openxmlformats.org/officeDocument/2006/relationships/hyperlink" Target="mailto:cflaim@uw.edu" TargetMode="External"/><Relationship Id="rId12" Type="http://schemas.openxmlformats.org/officeDocument/2006/relationships/hyperlink" Target="https://github.com/cflaim1123/openFloat/blob/main/proposal/timelines/flaimThesisTimelineFull.pdf" TargetMode="External"/><Relationship Id="rId17" Type="http://schemas.openxmlformats.org/officeDocument/2006/relationships/hyperlink" Target="https://doi.org/10.1175/2011JTECHO830.1" TargetMode="External"/><Relationship Id="rId25" Type="http://schemas.openxmlformats.org/officeDocument/2006/relationships/image" Target="media/image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109/48.972073" TargetMode="External"/><Relationship Id="rId20" Type="http://schemas.openxmlformats.org/officeDocument/2006/relationships/hyperlink" Target="https://doi.org/10.1002/lom3.10370"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2.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doi.org/10.1029/JC090iC06p11949" TargetMode="External"/><Relationship Id="rId23" Type="http://schemas.openxmlformats.org/officeDocument/2006/relationships/image" Target="media/image1.png"/><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hyperlink" Target="https://doi.org/10.1007/s10661-022-10493-y"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cdn-learn.adafruit.com/downloads/pdf/adafruit-esp32-feather-v2.pdf" TargetMode="External"/><Relationship Id="rId22" Type="http://schemas.openxmlformats.org/officeDocument/2006/relationships/hyperlink" Target="https://doi.org/10.1016/j.marchem.2014.01.005" TargetMode="External"/><Relationship Id="rId27" Type="http://schemas.openxmlformats.org/officeDocument/2006/relationships/image" Target="media/image5.png"/><Relationship Id="rId30" Type="http://schemas.openxmlformats.org/officeDocument/2006/relationships/footer" Target="footer2.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3035</Words>
  <Characters>17302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Flaim</dc:creator>
  <cp:keywords/>
  <dc:description/>
  <cp:lastModifiedBy>Sasha Seroy</cp:lastModifiedBy>
  <cp:revision>2</cp:revision>
  <dcterms:created xsi:type="dcterms:W3CDTF">2023-11-02T21:44:00Z</dcterms:created>
  <dcterms:modified xsi:type="dcterms:W3CDTF">2023-11-02T21:44:00Z</dcterms:modified>
</cp:coreProperties>
</file>